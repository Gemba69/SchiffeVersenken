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50044836"/>
        <w:docPartObj>
          <w:docPartGallery w:val="Cover Pages"/>
          <w:docPartUnique/>
        </w:docPartObj>
      </w:sdtPr>
      <w:sdtContent>
        <w:p w:rsidR="004370BC" w:rsidRDefault="004370BC" w:rsidP="004370BC">
          <w:pPr>
            <w:pStyle w:val="KeinLeerraum"/>
          </w:pPr>
        </w:p>
        <w:p w:rsidR="004370BC" w:rsidRDefault="00543BD0" w:rsidP="004370BC">
          <w:pPr>
            <w:pStyle w:val="KeinLeerraum"/>
          </w:pPr>
          <w:r>
            <w:rPr>
              <w:noProof/>
            </w:rPr>
            <w:pict>
              <v:group id="_x0000_s1026" style="position:absolute;margin-left:0;margin-top:0;width:564.5pt;height:798.85pt;z-index:251660288;mso-width-percent:950;mso-height-percent:950;mso-position-horizontal:center;mso-position-horizontal-relative:page;mso-position-vertical:center;mso-position-vertical-relative:page;mso-width-percent:950;mso-height-percent:950" coordorigin="316,406" coordsize="11608,15028" o:allowincell="f">
                <v:group id="_x0000_s1027"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028" style="position:absolute;left:339;top:406;width:11582;height:15025;mso-width-relative:margin;v-text-anchor:middle" fillcolor="#8c8c8c [1772]" strokecolor="white [3212]" strokeweight="1pt">
                    <v:fill r:id="rId9" o:title="Zig zag" color2="#bfbfbf [2412]" type="pattern"/>
                    <v:shadow color="#d8d8d8 [2732]" offset="3pt,3pt" offset2="2pt,2pt"/>
                  </v:rect>
                  <v:rect id="_x0000_s1029" style="position:absolute;left:3446;top:406;width:8475;height:15025;mso-width-relative:margin" fillcolor="#737373 [1789]" strokecolor="white [3212]" strokeweight="1pt">
                    <v:shadow color="#d8d8d8 [2732]" offset="3pt,3pt" offset2="2pt,2pt"/>
                    <v:textbox style="mso-next-textbox:#_x0000_s1029" inset="18pt,108pt,36pt">
                      <w:txbxContent>
                        <w:sdt>
                          <w:sdtPr>
                            <w:rPr>
                              <w:color w:val="FFFFFF" w:themeColor="background1"/>
                              <w:sz w:val="80"/>
                              <w:szCs w:val="80"/>
                            </w:rPr>
                            <w:alias w:val="Titel"/>
                            <w:id w:val="150044850"/>
                            <w:dataBinding w:prefixMappings="xmlns:ns0='http://schemas.openxmlformats.org/package/2006/metadata/core-properties' xmlns:ns1='http://purl.org/dc/elements/1.1/'" w:xpath="/ns0:coreProperties[1]/ns1:title[1]" w:storeItemID="{6C3C8BC8-F283-45AE-878A-BAB7291924A1}"/>
                            <w:text/>
                          </w:sdtPr>
                          <w:sdtContent>
                            <w:p w:rsidR="004370BC" w:rsidRDefault="00B52A41">
                              <w:pPr>
                                <w:pStyle w:val="KeinLeerraum"/>
                                <w:rPr>
                                  <w:color w:val="FFFFFF" w:themeColor="background1"/>
                                  <w:sz w:val="80"/>
                                  <w:szCs w:val="80"/>
                                </w:rPr>
                              </w:pPr>
                              <w:r>
                                <w:rPr>
                                  <w:color w:val="FFFFFF" w:themeColor="background1"/>
                                  <w:sz w:val="80"/>
                                  <w:szCs w:val="80"/>
                                </w:rPr>
                                <w:t>Schiffe v</w:t>
                              </w:r>
                              <w:r w:rsidR="004370BC">
                                <w:rPr>
                                  <w:color w:val="FFFFFF" w:themeColor="background1"/>
                                  <w:sz w:val="80"/>
                                  <w:szCs w:val="80"/>
                                </w:rPr>
                                <w:t>ersenken</w:t>
                              </w:r>
                            </w:p>
                          </w:sdtContent>
                        </w:sdt>
                        <w:sdt>
                          <w:sdtPr>
                            <w:rPr>
                              <w:color w:val="FFFFFF" w:themeColor="background1"/>
                              <w:sz w:val="40"/>
                              <w:szCs w:val="40"/>
                            </w:rPr>
                            <w:alias w:val="Untertitel"/>
                            <w:id w:val="150044851"/>
                            <w:dataBinding w:prefixMappings="xmlns:ns0='http://schemas.openxmlformats.org/package/2006/metadata/core-properties' xmlns:ns1='http://purl.org/dc/elements/1.1/'" w:xpath="/ns0:coreProperties[1]/ns1:subject[1]" w:storeItemID="{6C3C8BC8-F283-45AE-878A-BAB7291924A1}"/>
                            <w:text/>
                          </w:sdtPr>
                          <w:sdtContent>
                            <w:p w:rsidR="004370BC" w:rsidRDefault="004370BC">
                              <w:pPr>
                                <w:pStyle w:val="KeinLeerraum"/>
                                <w:rPr>
                                  <w:color w:val="FFFFFF" w:themeColor="background1"/>
                                  <w:sz w:val="40"/>
                                  <w:szCs w:val="40"/>
                                </w:rPr>
                              </w:pPr>
                              <w:r>
                                <w:rPr>
                                  <w:color w:val="FFFFFF" w:themeColor="background1"/>
                                  <w:sz w:val="40"/>
                                  <w:szCs w:val="40"/>
                                </w:rPr>
                                <w:t>Installationsanleitung</w:t>
                              </w:r>
                              <w:r w:rsidR="0091755D">
                                <w:rPr>
                                  <w:color w:val="FFFFFF" w:themeColor="background1"/>
                                  <w:sz w:val="40"/>
                                  <w:szCs w:val="40"/>
                                </w:rPr>
                                <w:t>, Handbuch</w:t>
                              </w:r>
                              <w:r>
                                <w:rPr>
                                  <w:color w:val="FFFFFF" w:themeColor="background1"/>
                                  <w:sz w:val="40"/>
                                  <w:szCs w:val="40"/>
                                </w:rPr>
                                <w:t xml:space="preserve"> und Dokumentation zur Umsetzung</w:t>
                              </w:r>
                            </w:p>
                          </w:sdtContent>
                        </w:sdt>
                        <w:p w:rsidR="004370BC" w:rsidRDefault="004370BC">
                          <w:pPr>
                            <w:pStyle w:val="KeinLeerraum"/>
                            <w:rPr>
                              <w:color w:val="FFFFFF" w:themeColor="background1"/>
                            </w:rPr>
                          </w:pPr>
                        </w:p>
                        <w:sdt>
                          <w:sdtPr>
                            <w:rPr>
                              <w:color w:val="FFFFFF" w:themeColor="background1"/>
                            </w:rPr>
                            <w:alias w:val="Exposee"/>
                            <w:id w:val="150044852"/>
                            <w:showingPlcHdr/>
                            <w:dataBinding w:prefixMappings="xmlns:ns0='http://schemas.microsoft.com/office/2006/coverPageProps'" w:xpath="/ns0:CoverPageProperties[1]/ns0:Abstract[1]" w:storeItemID="{55AF091B-3C7A-41E3-B477-F2FDAA23CFDA}"/>
                            <w:text/>
                          </w:sdtPr>
                          <w:sdtContent>
                            <w:p w:rsidR="004370BC" w:rsidRDefault="004370BC">
                              <w:pPr>
                                <w:pStyle w:val="KeinLeerraum"/>
                                <w:rPr>
                                  <w:color w:val="FFFFFF" w:themeColor="background1"/>
                                </w:rPr>
                              </w:pPr>
                              <w:r>
                                <w:rPr>
                                  <w:color w:val="FFFFFF" w:themeColor="background1"/>
                                </w:rPr>
                                <w:t>[Geben Sie hier das Exposee für das Dokument ein. Das Exposee ist meist eine Kurzbeschreibung des Dokumentinhalts. Geben Sie hier das Exposee für das Dokument ein. Das Exposee ist meist eine  Kurzbeschreibung des Dokumentinhalts.]</w:t>
                              </w:r>
                            </w:p>
                          </w:sdtContent>
                        </w:sdt>
                        <w:p w:rsidR="004370BC" w:rsidRDefault="004370BC">
                          <w:pPr>
                            <w:pStyle w:val="KeinLeerraum"/>
                            <w:rPr>
                              <w:color w:val="FFFFFF" w:themeColor="background1"/>
                            </w:rPr>
                          </w:pPr>
                        </w:p>
                      </w:txbxContent>
                    </v:textbox>
                  </v:rect>
                  <v:group id="_x0000_s1030" style="position:absolute;left:321;top:3424;width:3125;height:6069" coordorigin="654,3599" coordsize="2880,5760">
                    <v:rect id="_x0000_s1031" style="position:absolute;left:2094;top:6479;width:1440;height:1440;flip:x;mso-width-relative:margin;v-text-anchor:middle" fillcolor="#a7bfde [1620]" strokecolor="white [3212]" strokeweight="1pt">
                      <v:fill opacity="52429f"/>
                      <v:shadow color="#d8d8d8 [2732]" offset="3pt,3pt" offset2="2pt,2pt"/>
                    </v:rect>
                    <v:rect id="_x0000_s1032" style="position:absolute;left:2094;top:5039;width:1440;height:1440;flip:x;mso-width-relative:margin;v-text-anchor:middle" fillcolor="#a7bfde [1620]" strokecolor="white [3212]" strokeweight="1pt">
                      <v:fill opacity=".5"/>
                      <v:shadow color="#d8d8d8 [2732]" offset="3pt,3pt" offset2="2pt,2pt"/>
                    </v:rect>
                    <v:rect id="_x0000_s1033" style="position:absolute;left:654;top:5039;width:1440;height:1440;flip:x;mso-width-relative:margin;v-text-anchor:middle" fillcolor="#a7bfde [1620]" strokecolor="white [3212]" strokeweight="1pt">
                      <v:fill opacity="52429f"/>
                      <v:shadow color="#d8d8d8 [2732]" offset="3pt,3pt" offset2="2pt,2pt"/>
                    </v:rect>
                    <v:rect id="_x0000_s1034" style="position:absolute;left:654;top:3599;width:1440;height:1440;flip:x;mso-width-relative:margin;v-text-anchor:middle" fillcolor="#a7bfde [1620]" strokecolor="white [3212]" strokeweight="1pt">
                      <v:fill opacity=".5"/>
                      <v:shadow color="#d8d8d8 [2732]" offset="3pt,3pt" offset2="2pt,2pt"/>
                    </v:rect>
                    <v:rect id="_x0000_s1035" style="position:absolute;left:654;top:6479;width:1440;height:1440;flip:x;mso-width-relative:margin;v-text-anchor:middle" fillcolor="#a7bfde [1620]" strokecolor="white [3212]" strokeweight="1pt">
                      <v:fill opacity=".5"/>
                      <v:shadow color="#d8d8d8 [2732]" offset="3pt,3pt" offset2="2pt,2pt"/>
                    </v:rect>
                    <v:rect id="_x0000_s1036" style="position:absolute;left:2094;top:7919;width:1440;height:1440;flip:x;mso-width-relative:margin;v-text-anchor:middle" fillcolor="#a7bfde [1620]" strokecolor="white [3212]" strokeweight="1pt">
                      <v:fill opacity=".5"/>
                      <v:shadow color="#d8d8d8 [2732]" offset="3pt,3pt" offset2="2pt,2pt"/>
                    </v:rect>
                  </v:group>
                  <v:rect id="_x0000_s1037" style="position:absolute;left:2690;top:406;width:1563;height:1518;flip:x;mso-width-relative:margin;v-text-anchor:bottom" fillcolor="#c0504d [3205]" strokecolor="white [3212]" strokeweight="1pt">
                    <v:shadow color="#d8d8d8 [2732]" offset="3pt,3pt" offset2="2pt,2pt"/>
                    <v:textbox style="mso-next-textbox:#_x0000_s1037">
                      <w:txbxContent>
                        <w:sdt>
                          <w:sdtPr>
                            <w:rPr>
                              <w:color w:val="FFFFFF" w:themeColor="background1"/>
                              <w:sz w:val="52"/>
                              <w:szCs w:val="52"/>
                            </w:rPr>
                            <w:alias w:val="Jahr"/>
                            <w:id w:val="150044853"/>
                            <w:dataBinding w:prefixMappings="xmlns:ns0='http://schemas.microsoft.com/office/2006/coverPageProps'" w:xpath="/ns0:CoverPageProperties[1]/ns0:PublishDate[1]" w:storeItemID="{55AF091B-3C7A-41E3-B477-F2FDAA23CFDA}"/>
                            <w:date w:fullDate="2015-05-12T00:00:00Z">
                              <w:dateFormat w:val="yyyy"/>
                              <w:lid w:val="de-DE"/>
                              <w:storeMappedDataAs w:val="dateTime"/>
                              <w:calendar w:val="gregorian"/>
                            </w:date>
                          </w:sdtPr>
                          <w:sdtContent>
                            <w:p w:rsidR="004370BC" w:rsidRDefault="004370BC">
                              <w:pPr>
                                <w:jc w:val="center"/>
                                <w:rPr>
                                  <w:color w:val="FFFFFF" w:themeColor="background1"/>
                                  <w:sz w:val="48"/>
                                  <w:szCs w:val="52"/>
                                </w:rPr>
                              </w:pPr>
                              <w:r>
                                <w:rPr>
                                  <w:color w:val="FFFFFF" w:themeColor="background1"/>
                                  <w:sz w:val="52"/>
                                  <w:szCs w:val="52"/>
                                </w:rPr>
                                <w:t>2015</w:t>
                              </w:r>
                            </w:p>
                          </w:sdtContent>
                        </w:sdt>
                      </w:txbxContent>
                    </v:textbox>
                  </v:rect>
                </v:group>
                <v:group id="_x0000_s1038" style="position:absolute;left:3446;top:13758;width:8169;height:1382" coordorigin="3446,13758" coordsize="8169,1382">
                  <v:group id="_x0000_s1039" style="position:absolute;left:10833;top:14380;width:782;height:760;flip:x y" coordorigin="8754,11945" coordsize="2880,2859">
                    <v:rect id="_x0000_s1040" style="position:absolute;left:10194;top:11945;width:1440;height:1440;flip:x;mso-width-relative:margin;v-text-anchor:middle" fillcolor="#bfbfbf [2412]" strokecolor="white [3212]" strokeweight="1pt">
                      <v:fill opacity=".5"/>
                      <v:shadow color="#d8d8d8 [2732]" offset="3pt,3pt" offset2="2pt,2pt"/>
                    </v:rect>
                    <v:rect id="_x0000_s1041" style="position:absolute;left:10194;top:13364;width:1440;height:1440;flip:x;mso-width-relative:margin;v-text-anchor:middle" fillcolor="#c0504d [3205]" strokecolor="white [3212]" strokeweight="1pt">
                      <v:shadow color="#d8d8d8 [2732]" offset="3pt,3pt" offset2="2pt,2pt"/>
                    </v:rect>
                    <v:rect id="_x0000_s1042" style="position:absolute;left:8754;top:13364;width:1440;height:1440;flip:x;mso-width-relative:margin;v-text-anchor:middle" fillcolor="#bfbfbf [2412]" strokecolor="white [3212]" strokeweight="1pt">
                      <v:fill opacity=".5"/>
                      <v:shadow color="#d8d8d8 [2732]" offset="3pt,3pt" offset2="2pt,2pt"/>
                    </v:rect>
                  </v:group>
                  <v:rect id="_x0000_s1043" style="position:absolute;left:3446;top:13758;width:7105;height:1382;v-text-anchor:bottom" filled="f" fillcolor="white [3212]" stroked="f" strokecolor="white [3212]" strokeweight="1pt">
                    <v:fill opacity="52429f"/>
                    <v:shadow color="#d8d8d8 [2732]" offset="3pt,3pt" offset2="2pt,2pt"/>
                    <v:textbox style="mso-next-textbox:#_x0000_s1043" inset=",0,,0">
                      <w:txbxContent>
                        <w:sdt>
                          <w:sdtPr>
                            <w:rPr>
                              <w:color w:val="FFFFFF" w:themeColor="background1"/>
                            </w:rPr>
                            <w:alias w:val="Autor"/>
                            <w:id w:val="150044854"/>
                            <w:dataBinding w:prefixMappings="xmlns:ns0='http://schemas.openxmlformats.org/package/2006/metadata/core-properties' xmlns:ns1='http://purl.org/dc/elements/1.1/'" w:xpath="/ns0:coreProperties[1]/ns1:creator[1]" w:storeItemID="{6C3C8BC8-F283-45AE-878A-BAB7291924A1}"/>
                            <w:text/>
                          </w:sdtPr>
                          <w:sdtContent>
                            <w:p w:rsidR="004370BC" w:rsidRDefault="004370BC">
                              <w:pPr>
                                <w:pStyle w:val="KeinLeerraum"/>
                                <w:jc w:val="right"/>
                                <w:rPr>
                                  <w:color w:val="FFFFFF" w:themeColor="background1"/>
                                </w:rPr>
                              </w:pPr>
                              <w:r>
                                <w:rPr>
                                  <w:color w:val="FFFFFF" w:themeColor="background1"/>
                                </w:rPr>
                                <w:t>Simon Bruns, Philipp Klabunde, Benjamin Luhn,                                       Jonas Pöppelmann, Alexander Schulz</w:t>
                              </w:r>
                            </w:p>
                          </w:sdtContent>
                        </w:sdt>
                        <w:sdt>
                          <w:sdtPr>
                            <w:rPr>
                              <w:color w:val="FFFFFF" w:themeColor="background1"/>
                            </w:rPr>
                            <w:alias w:val="Firma"/>
                            <w:id w:val="150044855"/>
                            <w:showingPlcHdr/>
                            <w:dataBinding w:prefixMappings="xmlns:ns0='http://schemas.openxmlformats.org/officeDocument/2006/extended-properties'" w:xpath="/ns0:Properties[1]/ns0:Company[1]" w:storeItemID="{6668398D-A668-4E3E-A5EB-62B293D839F1}"/>
                            <w:text/>
                          </w:sdtPr>
                          <w:sdtContent>
                            <w:p w:rsidR="004370BC" w:rsidRDefault="004370BC">
                              <w:pPr>
                                <w:pStyle w:val="KeinLeerraum"/>
                                <w:jc w:val="right"/>
                                <w:rPr>
                                  <w:color w:val="FFFFFF" w:themeColor="background1"/>
                                </w:rPr>
                              </w:pPr>
                              <w:r>
                                <w:rPr>
                                  <w:color w:val="FFFFFF" w:themeColor="background1"/>
                                </w:rPr>
                                <w:t>[Geben Sie den Firmennamen ein]</w:t>
                              </w:r>
                            </w:p>
                          </w:sdtContent>
                        </w:sdt>
                        <w:sdt>
                          <w:sdtPr>
                            <w:rPr>
                              <w:color w:val="FFFFFF" w:themeColor="background1"/>
                            </w:rPr>
                            <w:alias w:val="Datum"/>
                            <w:id w:val="150044856"/>
                            <w:dataBinding w:prefixMappings="xmlns:ns0='http://schemas.microsoft.com/office/2006/coverPageProps'" w:xpath="/ns0:CoverPageProperties[1]/ns0:PublishDate[1]" w:storeItemID="{55AF091B-3C7A-41E3-B477-F2FDAA23CFDA}"/>
                            <w:date w:fullDate="2015-05-12T00:00:00Z">
                              <w:dateFormat w:val="dd.MM.yyyy"/>
                              <w:lid w:val="de-DE"/>
                              <w:storeMappedDataAs w:val="dateTime"/>
                              <w:calendar w:val="gregorian"/>
                            </w:date>
                          </w:sdtPr>
                          <w:sdtContent>
                            <w:p w:rsidR="004370BC" w:rsidRDefault="0091755D">
                              <w:pPr>
                                <w:pStyle w:val="KeinLeerraum"/>
                                <w:jc w:val="right"/>
                                <w:rPr>
                                  <w:color w:val="FFFFFF" w:themeColor="background1"/>
                                </w:rPr>
                              </w:pPr>
                              <w:r>
                                <w:rPr>
                                  <w:color w:val="FFFFFF" w:themeColor="background1"/>
                                </w:rPr>
                                <w:t>12.05.2015</w:t>
                              </w:r>
                            </w:p>
                          </w:sdtContent>
                        </w:sdt>
                      </w:txbxContent>
                    </v:textbox>
                  </v:rect>
                </v:group>
                <w10:wrap anchorx="page" anchory="page"/>
              </v:group>
            </w:pict>
          </w:r>
        </w:p>
        <w:p w:rsidR="004370BC" w:rsidRPr="004370BC" w:rsidRDefault="004370BC" w:rsidP="00007E8C">
          <w:pPr>
            <w:pStyle w:val="KeinLeerraum"/>
            <w:rPr>
              <w:rStyle w:val="IntensiverVerweis"/>
              <w:b w:val="0"/>
              <w:bCs w:val="0"/>
              <w:smallCaps w:val="0"/>
              <w:color w:val="auto"/>
              <w:spacing w:val="0"/>
              <w:u w:val="none"/>
            </w:rPr>
          </w:pPr>
          <w:r>
            <w:br w:type="page"/>
          </w:r>
        </w:p>
      </w:sdtContent>
    </w:sdt>
    <w:sdt>
      <w:sdtPr>
        <w:rPr>
          <w:rFonts w:asciiTheme="minorHAnsi" w:eastAsiaTheme="minorHAnsi" w:hAnsiTheme="minorHAnsi" w:cstheme="minorBidi"/>
          <w:b w:val="0"/>
          <w:bCs w:val="0"/>
          <w:color w:val="auto"/>
          <w:sz w:val="22"/>
          <w:szCs w:val="22"/>
        </w:rPr>
        <w:id w:val="150044858"/>
        <w:docPartObj>
          <w:docPartGallery w:val="Table of Contents"/>
          <w:docPartUnique/>
        </w:docPartObj>
      </w:sdtPr>
      <w:sdtContent>
        <w:p w:rsidR="00007E8C" w:rsidRDefault="00007E8C">
          <w:pPr>
            <w:pStyle w:val="Inhaltsverzeichnisberschrift"/>
            <w:rPr>
              <w:color w:val="943634" w:themeColor="accent2" w:themeShade="BF"/>
            </w:rPr>
          </w:pPr>
          <w:r w:rsidRPr="00007E8C">
            <w:rPr>
              <w:color w:val="943634" w:themeColor="accent2" w:themeShade="BF"/>
            </w:rPr>
            <w:t>Inhaltsverzeichnis</w:t>
          </w:r>
        </w:p>
        <w:p w:rsidR="003A26AC" w:rsidRDefault="003A26AC" w:rsidP="00007E8C"/>
        <w:p w:rsidR="003A26AC" w:rsidRPr="003A26AC" w:rsidRDefault="003A26AC" w:rsidP="003A26AC">
          <w:pPr>
            <w:pStyle w:val="Verzeichnis1"/>
            <w:tabs>
              <w:tab w:val="left" w:pos="440"/>
              <w:tab w:val="right" w:leader="dot" w:pos="9062"/>
            </w:tabs>
            <w:rPr>
              <w:rStyle w:val="Hyperlink"/>
              <w:noProof/>
              <w:color w:val="auto"/>
              <w:u w:val="none"/>
            </w:rPr>
          </w:pPr>
          <w:r w:rsidRPr="003A26AC">
            <w:rPr>
              <w:rStyle w:val="Hyperlink"/>
              <w:noProof/>
              <w:color w:val="auto"/>
              <w:u w:val="none"/>
            </w:rPr>
            <w:t>Deckblatt</w:t>
          </w:r>
          <w:r>
            <w:rPr>
              <w:rStyle w:val="Hyperlink"/>
              <w:noProof/>
              <w:color w:val="auto"/>
              <w:u w:val="none"/>
            </w:rPr>
            <w:t>………………………………………………………………………………………………………………………………………………</w:t>
          </w:r>
        </w:p>
        <w:p w:rsidR="003A26AC" w:rsidRPr="003A26AC" w:rsidRDefault="003A26AC" w:rsidP="003A26AC">
          <w:pPr>
            <w:pStyle w:val="Verzeichnis1"/>
            <w:tabs>
              <w:tab w:val="left" w:pos="440"/>
              <w:tab w:val="right" w:leader="dot" w:pos="9062"/>
            </w:tabs>
            <w:rPr>
              <w:rStyle w:val="Hyperlink"/>
              <w:noProof/>
              <w:color w:val="auto"/>
              <w:u w:val="none"/>
            </w:rPr>
          </w:pPr>
          <w:r w:rsidRPr="003A26AC">
            <w:rPr>
              <w:rStyle w:val="Hyperlink"/>
              <w:noProof/>
              <w:color w:val="auto"/>
              <w:u w:val="none"/>
            </w:rPr>
            <w:t>Inhaltsverzeichnis</w:t>
          </w:r>
          <w:r>
            <w:rPr>
              <w:rStyle w:val="Hyperlink"/>
              <w:noProof/>
              <w:color w:val="auto"/>
              <w:u w:val="none"/>
            </w:rPr>
            <w:t>……………………………………………………………………………………………………………………………….II</w:t>
          </w:r>
        </w:p>
        <w:p w:rsidR="00007E8C" w:rsidRPr="003A26AC" w:rsidRDefault="003A26AC" w:rsidP="003A26AC">
          <w:pPr>
            <w:pStyle w:val="Verzeichnis1"/>
            <w:tabs>
              <w:tab w:val="left" w:pos="440"/>
              <w:tab w:val="right" w:leader="dot" w:pos="9062"/>
            </w:tabs>
            <w:rPr>
              <w:rStyle w:val="Hyperlink"/>
              <w:noProof/>
              <w:color w:val="auto"/>
              <w:u w:val="none"/>
            </w:rPr>
          </w:pPr>
          <w:r w:rsidRPr="003A26AC">
            <w:rPr>
              <w:rStyle w:val="Hyperlink"/>
              <w:noProof/>
              <w:color w:val="auto"/>
              <w:u w:val="none"/>
            </w:rPr>
            <w:t>Abbildungsverzeichnis</w:t>
          </w:r>
          <w:r>
            <w:rPr>
              <w:rStyle w:val="Hyperlink"/>
              <w:noProof/>
              <w:color w:val="auto"/>
              <w:u w:val="none"/>
            </w:rPr>
            <w:t>……………………………………………………………………………………………………………………….III</w:t>
          </w:r>
        </w:p>
        <w:p w:rsidR="003A26AC" w:rsidRDefault="00543BD0">
          <w:pPr>
            <w:pStyle w:val="Verzeichnis1"/>
            <w:tabs>
              <w:tab w:val="left" w:pos="440"/>
              <w:tab w:val="right" w:leader="dot" w:pos="9062"/>
            </w:tabs>
            <w:rPr>
              <w:rFonts w:eastAsiaTheme="minorEastAsia"/>
              <w:noProof/>
              <w:lang w:eastAsia="de-DE"/>
            </w:rPr>
          </w:pPr>
          <w:r w:rsidRPr="00007E8C">
            <w:rPr>
              <w:rFonts w:ascii="Arial" w:hAnsi="Arial" w:cs="Arial"/>
            </w:rPr>
            <w:fldChar w:fldCharType="begin"/>
          </w:r>
          <w:r w:rsidR="00007E8C" w:rsidRPr="00007E8C">
            <w:rPr>
              <w:rFonts w:ascii="Arial" w:hAnsi="Arial" w:cs="Arial"/>
            </w:rPr>
            <w:instrText xml:space="preserve"> TOC \o "1-3" \h \z \u </w:instrText>
          </w:r>
          <w:r w:rsidRPr="00007E8C">
            <w:rPr>
              <w:rFonts w:ascii="Arial" w:hAnsi="Arial" w:cs="Arial"/>
            </w:rPr>
            <w:fldChar w:fldCharType="separate"/>
          </w:r>
          <w:hyperlink w:anchor="_Toc419716712" w:history="1">
            <w:r w:rsidR="003A26AC" w:rsidRPr="007B0F02">
              <w:rPr>
                <w:rStyle w:val="Hyperlink"/>
                <w:noProof/>
              </w:rPr>
              <w:t>1.</w:t>
            </w:r>
            <w:r w:rsidR="003A26AC">
              <w:rPr>
                <w:rFonts w:eastAsiaTheme="minorEastAsia"/>
                <w:noProof/>
                <w:lang w:eastAsia="de-DE"/>
              </w:rPr>
              <w:tab/>
            </w:r>
            <w:r w:rsidR="003A26AC" w:rsidRPr="007B0F02">
              <w:rPr>
                <w:rStyle w:val="Hyperlink"/>
                <w:noProof/>
              </w:rPr>
              <w:t>Vorwort</w:t>
            </w:r>
            <w:r w:rsidR="003A26AC">
              <w:rPr>
                <w:noProof/>
                <w:webHidden/>
              </w:rPr>
              <w:tab/>
            </w:r>
            <w:r>
              <w:rPr>
                <w:noProof/>
                <w:webHidden/>
              </w:rPr>
              <w:fldChar w:fldCharType="begin"/>
            </w:r>
            <w:r w:rsidR="003A26AC">
              <w:rPr>
                <w:noProof/>
                <w:webHidden/>
              </w:rPr>
              <w:instrText xml:space="preserve"> PAGEREF _Toc419716712 \h </w:instrText>
            </w:r>
            <w:r>
              <w:rPr>
                <w:noProof/>
                <w:webHidden/>
              </w:rPr>
            </w:r>
            <w:r>
              <w:rPr>
                <w:noProof/>
                <w:webHidden/>
              </w:rPr>
              <w:fldChar w:fldCharType="separate"/>
            </w:r>
            <w:r w:rsidR="003A26AC">
              <w:rPr>
                <w:noProof/>
                <w:webHidden/>
              </w:rPr>
              <w:t>- 1 -</w:t>
            </w:r>
            <w:r>
              <w:rPr>
                <w:noProof/>
                <w:webHidden/>
              </w:rPr>
              <w:fldChar w:fldCharType="end"/>
            </w:r>
          </w:hyperlink>
        </w:p>
        <w:p w:rsidR="003A26AC" w:rsidRDefault="00543BD0">
          <w:pPr>
            <w:pStyle w:val="Verzeichnis1"/>
            <w:tabs>
              <w:tab w:val="left" w:pos="440"/>
              <w:tab w:val="right" w:leader="dot" w:pos="9062"/>
            </w:tabs>
            <w:rPr>
              <w:rFonts w:eastAsiaTheme="minorEastAsia"/>
              <w:noProof/>
              <w:lang w:eastAsia="de-DE"/>
            </w:rPr>
          </w:pPr>
          <w:hyperlink w:anchor="_Toc419716713" w:history="1">
            <w:r w:rsidR="003A26AC" w:rsidRPr="007B0F02">
              <w:rPr>
                <w:rStyle w:val="Hyperlink"/>
                <w:noProof/>
              </w:rPr>
              <w:t>2.</w:t>
            </w:r>
            <w:r w:rsidR="003A26AC">
              <w:rPr>
                <w:rFonts w:eastAsiaTheme="minorEastAsia"/>
                <w:noProof/>
                <w:lang w:eastAsia="de-DE"/>
              </w:rPr>
              <w:tab/>
            </w:r>
            <w:r w:rsidR="003A26AC" w:rsidRPr="007B0F02">
              <w:rPr>
                <w:rStyle w:val="Hyperlink"/>
                <w:noProof/>
              </w:rPr>
              <w:t>Vorgehen im Projekt</w:t>
            </w:r>
            <w:r w:rsidR="003A26AC">
              <w:rPr>
                <w:noProof/>
                <w:webHidden/>
              </w:rPr>
              <w:tab/>
            </w:r>
            <w:r>
              <w:rPr>
                <w:noProof/>
                <w:webHidden/>
              </w:rPr>
              <w:fldChar w:fldCharType="begin"/>
            </w:r>
            <w:r w:rsidR="003A26AC">
              <w:rPr>
                <w:noProof/>
                <w:webHidden/>
              </w:rPr>
              <w:instrText xml:space="preserve"> PAGEREF _Toc419716713 \h </w:instrText>
            </w:r>
            <w:r>
              <w:rPr>
                <w:noProof/>
                <w:webHidden/>
              </w:rPr>
            </w:r>
            <w:r>
              <w:rPr>
                <w:noProof/>
                <w:webHidden/>
              </w:rPr>
              <w:fldChar w:fldCharType="separate"/>
            </w:r>
            <w:r w:rsidR="003A26AC">
              <w:rPr>
                <w:noProof/>
                <w:webHidden/>
              </w:rPr>
              <w:t>- 1 -</w:t>
            </w:r>
            <w:r>
              <w:rPr>
                <w:noProof/>
                <w:webHidden/>
              </w:rPr>
              <w:fldChar w:fldCharType="end"/>
            </w:r>
          </w:hyperlink>
        </w:p>
        <w:p w:rsidR="003A26AC" w:rsidRDefault="00543BD0">
          <w:pPr>
            <w:pStyle w:val="Verzeichnis1"/>
            <w:tabs>
              <w:tab w:val="left" w:pos="440"/>
              <w:tab w:val="right" w:leader="dot" w:pos="9062"/>
            </w:tabs>
            <w:rPr>
              <w:rFonts w:eastAsiaTheme="minorEastAsia"/>
              <w:noProof/>
              <w:lang w:eastAsia="de-DE"/>
            </w:rPr>
          </w:pPr>
          <w:hyperlink w:anchor="_Toc419716714" w:history="1">
            <w:r w:rsidR="003A26AC" w:rsidRPr="007B0F02">
              <w:rPr>
                <w:rStyle w:val="Hyperlink"/>
                <w:noProof/>
              </w:rPr>
              <w:t>3.</w:t>
            </w:r>
            <w:r w:rsidR="003A26AC">
              <w:rPr>
                <w:rFonts w:eastAsiaTheme="minorEastAsia"/>
                <w:noProof/>
                <w:lang w:eastAsia="de-DE"/>
              </w:rPr>
              <w:tab/>
            </w:r>
            <w:r w:rsidR="003A26AC" w:rsidRPr="007B0F02">
              <w:rPr>
                <w:rStyle w:val="Hyperlink"/>
                <w:noProof/>
              </w:rPr>
              <w:t>Installationsanleitung</w:t>
            </w:r>
            <w:r w:rsidR="003A26AC">
              <w:rPr>
                <w:noProof/>
                <w:webHidden/>
              </w:rPr>
              <w:tab/>
            </w:r>
            <w:r>
              <w:rPr>
                <w:noProof/>
                <w:webHidden/>
              </w:rPr>
              <w:fldChar w:fldCharType="begin"/>
            </w:r>
            <w:r w:rsidR="003A26AC">
              <w:rPr>
                <w:noProof/>
                <w:webHidden/>
              </w:rPr>
              <w:instrText xml:space="preserve"> PAGEREF _Toc419716714 \h </w:instrText>
            </w:r>
            <w:r>
              <w:rPr>
                <w:noProof/>
                <w:webHidden/>
              </w:rPr>
            </w:r>
            <w:r>
              <w:rPr>
                <w:noProof/>
                <w:webHidden/>
              </w:rPr>
              <w:fldChar w:fldCharType="separate"/>
            </w:r>
            <w:r w:rsidR="003A26AC">
              <w:rPr>
                <w:noProof/>
                <w:webHidden/>
              </w:rPr>
              <w:t>- 2 -</w:t>
            </w:r>
            <w:r>
              <w:rPr>
                <w:noProof/>
                <w:webHidden/>
              </w:rPr>
              <w:fldChar w:fldCharType="end"/>
            </w:r>
          </w:hyperlink>
        </w:p>
        <w:p w:rsidR="003A26AC" w:rsidRDefault="00543BD0">
          <w:pPr>
            <w:pStyle w:val="Verzeichnis2"/>
            <w:tabs>
              <w:tab w:val="left" w:pos="880"/>
              <w:tab w:val="right" w:leader="dot" w:pos="9062"/>
            </w:tabs>
            <w:rPr>
              <w:rFonts w:eastAsiaTheme="minorEastAsia"/>
              <w:noProof/>
              <w:lang w:eastAsia="de-DE"/>
            </w:rPr>
          </w:pPr>
          <w:hyperlink w:anchor="_Toc419716715" w:history="1">
            <w:r w:rsidR="003A26AC" w:rsidRPr="007B0F02">
              <w:rPr>
                <w:rStyle w:val="Hyperlink"/>
                <w:noProof/>
              </w:rPr>
              <w:t>3.1.</w:t>
            </w:r>
            <w:r w:rsidR="003A26AC">
              <w:rPr>
                <w:rFonts w:eastAsiaTheme="minorEastAsia"/>
                <w:noProof/>
                <w:lang w:eastAsia="de-DE"/>
              </w:rPr>
              <w:tab/>
            </w:r>
            <w:r w:rsidR="003A26AC" w:rsidRPr="007B0F02">
              <w:rPr>
                <w:rStyle w:val="Hyperlink"/>
                <w:noProof/>
              </w:rPr>
              <w:t>Voraussetzungen</w:t>
            </w:r>
            <w:r w:rsidR="003A26AC">
              <w:rPr>
                <w:noProof/>
                <w:webHidden/>
              </w:rPr>
              <w:tab/>
            </w:r>
            <w:r>
              <w:rPr>
                <w:noProof/>
                <w:webHidden/>
              </w:rPr>
              <w:fldChar w:fldCharType="begin"/>
            </w:r>
            <w:r w:rsidR="003A26AC">
              <w:rPr>
                <w:noProof/>
                <w:webHidden/>
              </w:rPr>
              <w:instrText xml:space="preserve"> PAGEREF _Toc419716715 \h </w:instrText>
            </w:r>
            <w:r>
              <w:rPr>
                <w:noProof/>
                <w:webHidden/>
              </w:rPr>
            </w:r>
            <w:r>
              <w:rPr>
                <w:noProof/>
                <w:webHidden/>
              </w:rPr>
              <w:fldChar w:fldCharType="separate"/>
            </w:r>
            <w:r w:rsidR="003A26AC">
              <w:rPr>
                <w:noProof/>
                <w:webHidden/>
              </w:rPr>
              <w:t>- 2 -</w:t>
            </w:r>
            <w:r>
              <w:rPr>
                <w:noProof/>
                <w:webHidden/>
              </w:rPr>
              <w:fldChar w:fldCharType="end"/>
            </w:r>
          </w:hyperlink>
        </w:p>
        <w:p w:rsidR="003A26AC" w:rsidRDefault="00543BD0">
          <w:pPr>
            <w:pStyle w:val="Verzeichnis2"/>
            <w:tabs>
              <w:tab w:val="left" w:pos="880"/>
              <w:tab w:val="right" w:leader="dot" w:pos="9062"/>
            </w:tabs>
            <w:rPr>
              <w:rFonts w:eastAsiaTheme="minorEastAsia"/>
              <w:noProof/>
              <w:lang w:eastAsia="de-DE"/>
            </w:rPr>
          </w:pPr>
          <w:hyperlink w:anchor="_Toc419716716" w:history="1">
            <w:r w:rsidR="003A26AC" w:rsidRPr="007B0F02">
              <w:rPr>
                <w:rStyle w:val="Hyperlink"/>
                <w:noProof/>
              </w:rPr>
              <w:t>3.2.</w:t>
            </w:r>
            <w:r w:rsidR="003A26AC">
              <w:rPr>
                <w:rFonts w:eastAsiaTheme="minorEastAsia"/>
                <w:noProof/>
                <w:lang w:eastAsia="de-DE"/>
              </w:rPr>
              <w:tab/>
            </w:r>
            <w:r w:rsidR="003A26AC" w:rsidRPr="007B0F02">
              <w:rPr>
                <w:rStyle w:val="Hyperlink"/>
                <w:noProof/>
              </w:rPr>
              <w:t>Installation</w:t>
            </w:r>
            <w:r w:rsidR="003A26AC">
              <w:rPr>
                <w:noProof/>
                <w:webHidden/>
              </w:rPr>
              <w:tab/>
            </w:r>
            <w:r>
              <w:rPr>
                <w:noProof/>
                <w:webHidden/>
              </w:rPr>
              <w:fldChar w:fldCharType="begin"/>
            </w:r>
            <w:r w:rsidR="003A26AC">
              <w:rPr>
                <w:noProof/>
                <w:webHidden/>
              </w:rPr>
              <w:instrText xml:space="preserve"> PAGEREF _Toc419716716 \h </w:instrText>
            </w:r>
            <w:r>
              <w:rPr>
                <w:noProof/>
                <w:webHidden/>
              </w:rPr>
            </w:r>
            <w:r>
              <w:rPr>
                <w:noProof/>
                <w:webHidden/>
              </w:rPr>
              <w:fldChar w:fldCharType="separate"/>
            </w:r>
            <w:r w:rsidR="003A26AC">
              <w:rPr>
                <w:noProof/>
                <w:webHidden/>
              </w:rPr>
              <w:t>- 2 -</w:t>
            </w:r>
            <w:r>
              <w:rPr>
                <w:noProof/>
                <w:webHidden/>
              </w:rPr>
              <w:fldChar w:fldCharType="end"/>
            </w:r>
          </w:hyperlink>
        </w:p>
        <w:p w:rsidR="003A26AC" w:rsidRDefault="00543BD0">
          <w:pPr>
            <w:pStyle w:val="Verzeichnis1"/>
            <w:tabs>
              <w:tab w:val="left" w:pos="440"/>
              <w:tab w:val="right" w:leader="dot" w:pos="9062"/>
            </w:tabs>
            <w:rPr>
              <w:rFonts w:eastAsiaTheme="minorEastAsia"/>
              <w:noProof/>
              <w:lang w:eastAsia="de-DE"/>
            </w:rPr>
          </w:pPr>
          <w:hyperlink w:anchor="_Toc419716717" w:history="1">
            <w:r w:rsidR="003A26AC" w:rsidRPr="007B0F02">
              <w:rPr>
                <w:rStyle w:val="Hyperlink"/>
                <w:noProof/>
              </w:rPr>
              <w:t>4.</w:t>
            </w:r>
            <w:r w:rsidR="003A26AC">
              <w:rPr>
                <w:rFonts w:eastAsiaTheme="minorEastAsia"/>
                <w:noProof/>
                <w:lang w:eastAsia="de-DE"/>
              </w:rPr>
              <w:tab/>
            </w:r>
            <w:r w:rsidR="003A26AC" w:rsidRPr="007B0F02">
              <w:rPr>
                <w:rStyle w:val="Hyperlink"/>
                <w:noProof/>
              </w:rPr>
              <w:t>Handbuch zum Spiel</w:t>
            </w:r>
            <w:r w:rsidR="003A26AC">
              <w:rPr>
                <w:noProof/>
                <w:webHidden/>
              </w:rPr>
              <w:tab/>
            </w:r>
            <w:r>
              <w:rPr>
                <w:noProof/>
                <w:webHidden/>
              </w:rPr>
              <w:fldChar w:fldCharType="begin"/>
            </w:r>
            <w:r w:rsidR="003A26AC">
              <w:rPr>
                <w:noProof/>
                <w:webHidden/>
              </w:rPr>
              <w:instrText xml:space="preserve"> PAGEREF _Toc419716717 \h </w:instrText>
            </w:r>
            <w:r>
              <w:rPr>
                <w:noProof/>
                <w:webHidden/>
              </w:rPr>
            </w:r>
            <w:r>
              <w:rPr>
                <w:noProof/>
                <w:webHidden/>
              </w:rPr>
              <w:fldChar w:fldCharType="separate"/>
            </w:r>
            <w:r w:rsidR="003A26AC">
              <w:rPr>
                <w:noProof/>
                <w:webHidden/>
              </w:rPr>
              <w:t>- 2 -</w:t>
            </w:r>
            <w:r>
              <w:rPr>
                <w:noProof/>
                <w:webHidden/>
              </w:rPr>
              <w:fldChar w:fldCharType="end"/>
            </w:r>
          </w:hyperlink>
        </w:p>
        <w:p w:rsidR="003A26AC" w:rsidRDefault="00543BD0">
          <w:pPr>
            <w:pStyle w:val="Verzeichnis2"/>
            <w:tabs>
              <w:tab w:val="left" w:pos="880"/>
              <w:tab w:val="right" w:leader="dot" w:pos="9062"/>
            </w:tabs>
            <w:rPr>
              <w:rFonts w:eastAsiaTheme="minorEastAsia"/>
              <w:noProof/>
              <w:lang w:eastAsia="de-DE"/>
            </w:rPr>
          </w:pPr>
          <w:hyperlink w:anchor="_Toc419716718" w:history="1">
            <w:r w:rsidR="003A26AC" w:rsidRPr="007B0F02">
              <w:rPr>
                <w:rStyle w:val="Hyperlink"/>
                <w:noProof/>
              </w:rPr>
              <w:t>4.1.</w:t>
            </w:r>
            <w:r w:rsidR="003A26AC">
              <w:rPr>
                <w:rFonts w:eastAsiaTheme="minorEastAsia"/>
                <w:noProof/>
                <w:lang w:eastAsia="de-DE"/>
              </w:rPr>
              <w:tab/>
            </w:r>
            <w:r w:rsidR="003A26AC" w:rsidRPr="007B0F02">
              <w:rPr>
                <w:rStyle w:val="Hyperlink"/>
                <w:noProof/>
              </w:rPr>
              <w:t>Spielziel &amp; Spielregeln</w:t>
            </w:r>
            <w:r w:rsidR="003A26AC">
              <w:rPr>
                <w:noProof/>
                <w:webHidden/>
              </w:rPr>
              <w:tab/>
            </w:r>
            <w:r>
              <w:rPr>
                <w:noProof/>
                <w:webHidden/>
              </w:rPr>
              <w:fldChar w:fldCharType="begin"/>
            </w:r>
            <w:r w:rsidR="003A26AC">
              <w:rPr>
                <w:noProof/>
                <w:webHidden/>
              </w:rPr>
              <w:instrText xml:space="preserve"> PAGEREF _Toc419716718 \h </w:instrText>
            </w:r>
            <w:r>
              <w:rPr>
                <w:noProof/>
                <w:webHidden/>
              </w:rPr>
            </w:r>
            <w:r>
              <w:rPr>
                <w:noProof/>
                <w:webHidden/>
              </w:rPr>
              <w:fldChar w:fldCharType="separate"/>
            </w:r>
            <w:r w:rsidR="003A26AC">
              <w:rPr>
                <w:noProof/>
                <w:webHidden/>
              </w:rPr>
              <w:t>- 2 -</w:t>
            </w:r>
            <w:r>
              <w:rPr>
                <w:noProof/>
                <w:webHidden/>
              </w:rPr>
              <w:fldChar w:fldCharType="end"/>
            </w:r>
          </w:hyperlink>
        </w:p>
        <w:p w:rsidR="003A26AC" w:rsidRDefault="00543BD0">
          <w:pPr>
            <w:pStyle w:val="Verzeichnis2"/>
            <w:tabs>
              <w:tab w:val="left" w:pos="880"/>
              <w:tab w:val="right" w:leader="dot" w:pos="9062"/>
            </w:tabs>
            <w:rPr>
              <w:rFonts w:eastAsiaTheme="minorEastAsia"/>
              <w:noProof/>
              <w:lang w:eastAsia="de-DE"/>
            </w:rPr>
          </w:pPr>
          <w:hyperlink w:anchor="_Toc419716719" w:history="1">
            <w:r w:rsidR="003A26AC" w:rsidRPr="007B0F02">
              <w:rPr>
                <w:rStyle w:val="Hyperlink"/>
                <w:noProof/>
              </w:rPr>
              <w:t>4.2.</w:t>
            </w:r>
            <w:r w:rsidR="003A26AC">
              <w:rPr>
                <w:rFonts w:eastAsiaTheme="minorEastAsia"/>
                <w:noProof/>
                <w:lang w:eastAsia="de-DE"/>
              </w:rPr>
              <w:tab/>
            </w:r>
            <w:r w:rsidR="003A26AC" w:rsidRPr="007B0F02">
              <w:rPr>
                <w:rStyle w:val="Hyperlink"/>
                <w:noProof/>
              </w:rPr>
              <w:t>Eigenschaften des Spiels</w:t>
            </w:r>
            <w:r w:rsidR="003A26AC">
              <w:rPr>
                <w:noProof/>
                <w:webHidden/>
              </w:rPr>
              <w:tab/>
            </w:r>
            <w:r>
              <w:rPr>
                <w:noProof/>
                <w:webHidden/>
              </w:rPr>
              <w:fldChar w:fldCharType="begin"/>
            </w:r>
            <w:r w:rsidR="003A26AC">
              <w:rPr>
                <w:noProof/>
                <w:webHidden/>
              </w:rPr>
              <w:instrText xml:space="preserve"> PAGEREF _Toc419716719 \h </w:instrText>
            </w:r>
            <w:r>
              <w:rPr>
                <w:noProof/>
                <w:webHidden/>
              </w:rPr>
            </w:r>
            <w:r>
              <w:rPr>
                <w:noProof/>
                <w:webHidden/>
              </w:rPr>
              <w:fldChar w:fldCharType="separate"/>
            </w:r>
            <w:r w:rsidR="003A26AC">
              <w:rPr>
                <w:noProof/>
                <w:webHidden/>
              </w:rPr>
              <w:t>- 3 -</w:t>
            </w:r>
            <w:r>
              <w:rPr>
                <w:noProof/>
                <w:webHidden/>
              </w:rPr>
              <w:fldChar w:fldCharType="end"/>
            </w:r>
          </w:hyperlink>
        </w:p>
        <w:p w:rsidR="003A26AC" w:rsidRDefault="00543BD0">
          <w:pPr>
            <w:pStyle w:val="Verzeichnis2"/>
            <w:tabs>
              <w:tab w:val="left" w:pos="880"/>
              <w:tab w:val="right" w:leader="dot" w:pos="9062"/>
            </w:tabs>
            <w:rPr>
              <w:rFonts w:eastAsiaTheme="minorEastAsia"/>
              <w:noProof/>
              <w:lang w:eastAsia="de-DE"/>
            </w:rPr>
          </w:pPr>
          <w:hyperlink w:anchor="_Toc419716720" w:history="1">
            <w:r w:rsidR="003A26AC" w:rsidRPr="007B0F02">
              <w:rPr>
                <w:rStyle w:val="Hyperlink"/>
                <w:noProof/>
              </w:rPr>
              <w:t>4.3.</w:t>
            </w:r>
            <w:r w:rsidR="003A26AC">
              <w:rPr>
                <w:rFonts w:eastAsiaTheme="minorEastAsia"/>
                <w:noProof/>
                <w:lang w:eastAsia="de-DE"/>
              </w:rPr>
              <w:tab/>
            </w:r>
            <w:r w:rsidR="003A26AC" w:rsidRPr="007B0F02">
              <w:rPr>
                <w:rStyle w:val="Hyperlink"/>
                <w:noProof/>
              </w:rPr>
              <w:t>Benutzerführung</w:t>
            </w:r>
            <w:r w:rsidR="003A26AC">
              <w:rPr>
                <w:noProof/>
                <w:webHidden/>
              </w:rPr>
              <w:tab/>
            </w:r>
            <w:r>
              <w:rPr>
                <w:noProof/>
                <w:webHidden/>
              </w:rPr>
              <w:fldChar w:fldCharType="begin"/>
            </w:r>
            <w:r w:rsidR="003A26AC">
              <w:rPr>
                <w:noProof/>
                <w:webHidden/>
              </w:rPr>
              <w:instrText xml:space="preserve"> PAGEREF _Toc419716720 \h </w:instrText>
            </w:r>
            <w:r>
              <w:rPr>
                <w:noProof/>
                <w:webHidden/>
              </w:rPr>
            </w:r>
            <w:r>
              <w:rPr>
                <w:noProof/>
                <w:webHidden/>
              </w:rPr>
              <w:fldChar w:fldCharType="separate"/>
            </w:r>
            <w:r w:rsidR="003A26AC">
              <w:rPr>
                <w:noProof/>
                <w:webHidden/>
              </w:rPr>
              <w:t>- 3 -</w:t>
            </w:r>
            <w:r>
              <w:rPr>
                <w:noProof/>
                <w:webHidden/>
              </w:rPr>
              <w:fldChar w:fldCharType="end"/>
            </w:r>
          </w:hyperlink>
        </w:p>
        <w:p w:rsidR="003A26AC" w:rsidRDefault="00543BD0">
          <w:pPr>
            <w:pStyle w:val="Verzeichnis1"/>
            <w:tabs>
              <w:tab w:val="left" w:pos="440"/>
              <w:tab w:val="right" w:leader="dot" w:pos="9062"/>
            </w:tabs>
            <w:rPr>
              <w:rFonts w:eastAsiaTheme="minorEastAsia"/>
              <w:noProof/>
              <w:lang w:eastAsia="de-DE"/>
            </w:rPr>
          </w:pPr>
          <w:hyperlink w:anchor="_Toc419716721" w:history="1">
            <w:r w:rsidR="003A26AC" w:rsidRPr="007B0F02">
              <w:rPr>
                <w:rStyle w:val="Hyperlink"/>
                <w:noProof/>
              </w:rPr>
              <w:t>5.</w:t>
            </w:r>
            <w:r w:rsidR="003A26AC">
              <w:rPr>
                <w:rFonts w:eastAsiaTheme="minorEastAsia"/>
                <w:noProof/>
                <w:lang w:eastAsia="de-DE"/>
              </w:rPr>
              <w:tab/>
            </w:r>
            <w:r w:rsidR="003A26AC" w:rsidRPr="007B0F02">
              <w:rPr>
                <w:rStyle w:val="Hyperlink"/>
                <w:noProof/>
              </w:rPr>
              <w:t>Technische Umsetzung</w:t>
            </w:r>
            <w:r w:rsidR="003A26AC">
              <w:rPr>
                <w:noProof/>
                <w:webHidden/>
              </w:rPr>
              <w:tab/>
            </w:r>
            <w:r>
              <w:rPr>
                <w:noProof/>
                <w:webHidden/>
              </w:rPr>
              <w:fldChar w:fldCharType="begin"/>
            </w:r>
            <w:r w:rsidR="003A26AC">
              <w:rPr>
                <w:noProof/>
                <w:webHidden/>
              </w:rPr>
              <w:instrText xml:space="preserve"> PAGEREF _Toc419716721 \h </w:instrText>
            </w:r>
            <w:r>
              <w:rPr>
                <w:noProof/>
                <w:webHidden/>
              </w:rPr>
            </w:r>
            <w:r>
              <w:rPr>
                <w:noProof/>
                <w:webHidden/>
              </w:rPr>
              <w:fldChar w:fldCharType="separate"/>
            </w:r>
            <w:r w:rsidR="003A26AC">
              <w:rPr>
                <w:noProof/>
                <w:webHidden/>
              </w:rPr>
              <w:t>- 6 -</w:t>
            </w:r>
            <w:r>
              <w:rPr>
                <w:noProof/>
                <w:webHidden/>
              </w:rPr>
              <w:fldChar w:fldCharType="end"/>
            </w:r>
          </w:hyperlink>
        </w:p>
        <w:p w:rsidR="003A26AC" w:rsidRDefault="00543BD0">
          <w:pPr>
            <w:pStyle w:val="Verzeichnis2"/>
            <w:tabs>
              <w:tab w:val="left" w:pos="880"/>
              <w:tab w:val="right" w:leader="dot" w:pos="9062"/>
            </w:tabs>
            <w:rPr>
              <w:rFonts w:eastAsiaTheme="minorEastAsia"/>
              <w:noProof/>
              <w:lang w:eastAsia="de-DE"/>
            </w:rPr>
          </w:pPr>
          <w:hyperlink w:anchor="_Toc419716722" w:history="1">
            <w:r w:rsidR="003A26AC" w:rsidRPr="007B0F02">
              <w:rPr>
                <w:rStyle w:val="Hyperlink"/>
                <w:noProof/>
              </w:rPr>
              <w:t>5.1.</w:t>
            </w:r>
            <w:r w:rsidR="003A26AC">
              <w:rPr>
                <w:rFonts w:eastAsiaTheme="minorEastAsia"/>
                <w:noProof/>
                <w:lang w:eastAsia="de-DE"/>
              </w:rPr>
              <w:tab/>
            </w:r>
            <w:r w:rsidR="003A26AC" w:rsidRPr="007B0F02">
              <w:rPr>
                <w:rStyle w:val="Hyperlink"/>
                <w:noProof/>
              </w:rPr>
              <w:t>Ordnerstruktur</w:t>
            </w:r>
            <w:r w:rsidR="003A26AC">
              <w:rPr>
                <w:noProof/>
                <w:webHidden/>
              </w:rPr>
              <w:tab/>
            </w:r>
            <w:r>
              <w:rPr>
                <w:noProof/>
                <w:webHidden/>
              </w:rPr>
              <w:fldChar w:fldCharType="begin"/>
            </w:r>
            <w:r w:rsidR="003A26AC">
              <w:rPr>
                <w:noProof/>
                <w:webHidden/>
              </w:rPr>
              <w:instrText xml:space="preserve"> PAGEREF _Toc419716722 \h </w:instrText>
            </w:r>
            <w:r>
              <w:rPr>
                <w:noProof/>
                <w:webHidden/>
              </w:rPr>
            </w:r>
            <w:r>
              <w:rPr>
                <w:noProof/>
                <w:webHidden/>
              </w:rPr>
              <w:fldChar w:fldCharType="separate"/>
            </w:r>
            <w:r w:rsidR="003A26AC">
              <w:rPr>
                <w:noProof/>
                <w:webHidden/>
              </w:rPr>
              <w:t>- 6 -</w:t>
            </w:r>
            <w:r>
              <w:rPr>
                <w:noProof/>
                <w:webHidden/>
              </w:rPr>
              <w:fldChar w:fldCharType="end"/>
            </w:r>
          </w:hyperlink>
        </w:p>
        <w:p w:rsidR="003A26AC" w:rsidRDefault="00543BD0">
          <w:pPr>
            <w:pStyle w:val="Verzeichnis2"/>
            <w:tabs>
              <w:tab w:val="left" w:pos="880"/>
              <w:tab w:val="right" w:leader="dot" w:pos="9062"/>
            </w:tabs>
            <w:rPr>
              <w:rFonts w:eastAsiaTheme="minorEastAsia"/>
              <w:noProof/>
              <w:lang w:eastAsia="de-DE"/>
            </w:rPr>
          </w:pPr>
          <w:hyperlink w:anchor="_Toc419716723" w:history="1">
            <w:r w:rsidR="003A26AC" w:rsidRPr="007B0F02">
              <w:rPr>
                <w:rStyle w:val="Hyperlink"/>
                <w:noProof/>
              </w:rPr>
              <w:t>5.2.</w:t>
            </w:r>
            <w:r w:rsidR="003A26AC">
              <w:rPr>
                <w:rFonts w:eastAsiaTheme="minorEastAsia"/>
                <w:noProof/>
                <w:lang w:eastAsia="de-DE"/>
              </w:rPr>
              <w:tab/>
            </w:r>
            <w:r w:rsidR="003A26AC" w:rsidRPr="007B0F02">
              <w:rPr>
                <w:rStyle w:val="Hyperlink"/>
                <w:noProof/>
              </w:rPr>
              <w:t>Architektur</w:t>
            </w:r>
            <w:r w:rsidR="003A26AC">
              <w:rPr>
                <w:noProof/>
                <w:webHidden/>
              </w:rPr>
              <w:tab/>
            </w:r>
            <w:r>
              <w:rPr>
                <w:noProof/>
                <w:webHidden/>
              </w:rPr>
              <w:fldChar w:fldCharType="begin"/>
            </w:r>
            <w:r w:rsidR="003A26AC">
              <w:rPr>
                <w:noProof/>
                <w:webHidden/>
              </w:rPr>
              <w:instrText xml:space="preserve"> PAGEREF _Toc419716723 \h </w:instrText>
            </w:r>
            <w:r>
              <w:rPr>
                <w:noProof/>
                <w:webHidden/>
              </w:rPr>
            </w:r>
            <w:r>
              <w:rPr>
                <w:noProof/>
                <w:webHidden/>
              </w:rPr>
              <w:fldChar w:fldCharType="separate"/>
            </w:r>
            <w:r w:rsidR="003A26AC">
              <w:rPr>
                <w:noProof/>
                <w:webHidden/>
              </w:rPr>
              <w:t>- 6 -</w:t>
            </w:r>
            <w:r>
              <w:rPr>
                <w:noProof/>
                <w:webHidden/>
              </w:rPr>
              <w:fldChar w:fldCharType="end"/>
            </w:r>
          </w:hyperlink>
        </w:p>
        <w:p w:rsidR="003A26AC" w:rsidRDefault="00543BD0">
          <w:pPr>
            <w:pStyle w:val="Verzeichnis2"/>
            <w:tabs>
              <w:tab w:val="left" w:pos="880"/>
              <w:tab w:val="right" w:leader="dot" w:pos="9062"/>
            </w:tabs>
            <w:rPr>
              <w:rFonts w:eastAsiaTheme="minorEastAsia"/>
              <w:noProof/>
              <w:lang w:eastAsia="de-DE"/>
            </w:rPr>
          </w:pPr>
          <w:hyperlink w:anchor="_Toc419716724" w:history="1">
            <w:r w:rsidR="003A26AC" w:rsidRPr="007B0F02">
              <w:rPr>
                <w:rStyle w:val="Hyperlink"/>
                <w:noProof/>
              </w:rPr>
              <w:t>5.3.</w:t>
            </w:r>
            <w:r w:rsidR="003A26AC">
              <w:rPr>
                <w:rFonts w:eastAsiaTheme="minorEastAsia"/>
                <w:noProof/>
                <w:lang w:eastAsia="de-DE"/>
              </w:rPr>
              <w:tab/>
            </w:r>
            <w:r w:rsidR="003A26AC" w:rsidRPr="007B0F02">
              <w:rPr>
                <w:rStyle w:val="Hyperlink"/>
                <w:noProof/>
              </w:rPr>
              <w:t>Datenbankrealisierung</w:t>
            </w:r>
            <w:r w:rsidR="003A26AC">
              <w:rPr>
                <w:noProof/>
                <w:webHidden/>
              </w:rPr>
              <w:tab/>
            </w:r>
            <w:r>
              <w:rPr>
                <w:noProof/>
                <w:webHidden/>
              </w:rPr>
              <w:fldChar w:fldCharType="begin"/>
            </w:r>
            <w:r w:rsidR="003A26AC">
              <w:rPr>
                <w:noProof/>
                <w:webHidden/>
              </w:rPr>
              <w:instrText xml:space="preserve"> PAGEREF _Toc419716724 \h </w:instrText>
            </w:r>
            <w:r>
              <w:rPr>
                <w:noProof/>
                <w:webHidden/>
              </w:rPr>
            </w:r>
            <w:r>
              <w:rPr>
                <w:noProof/>
                <w:webHidden/>
              </w:rPr>
              <w:fldChar w:fldCharType="separate"/>
            </w:r>
            <w:r w:rsidR="003A26AC">
              <w:rPr>
                <w:noProof/>
                <w:webHidden/>
              </w:rPr>
              <w:t>- 7 -</w:t>
            </w:r>
            <w:r>
              <w:rPr>
                <w:noProof/>
                <w:webHidden/>
              </w:rPr>
              <w:fldChar w:fldCharType="end"/>
            </w:r>
          </w:hyperlink>
        </w:p>
        <w:p w:rsidR="003A26AC" w:rsidRDefault="00543BD0">
          <w:pPr>
            <w:pStyle w:val="Verzeichnis2"/>
            <w:tabs>
              <w:tab w:val="left" w:pos="880"/>
              <w:tab w:val="right" w:leader="dot" w:pos="9062"/>
            </w:tabs>
            <w:rPr>
              <w:rFonts w:eastAsiaTheme="minorEastAsia"/>
              <w:noProof/>
              <w:lang w:eastAsia="de-DE"/>
            </w:rPr>
          </w:pPr>
          <w:hyperlink w:anchor="_Toc419716725" w:history="1">
            <w:r w:rsidR="003A26AC" w:rsidRPr="007B0F02">
              <w:rPr>
                <w:rStyle w:val="Hyperlink"/>
                <w:noProof/>
              </w:rPr>
              <w:t>5.4.</w:t>
            </w:r>
            <w:r w:rsidR="003A26AC">
              <w:rPr>
                <w:rFonts w:eastAsiaTheme="minorEastAsia"/>
                <w:noProof/>
                <w:lang w:eastAsia="de-DE"/>
              </w:rPr>
              <w:tab/>
            </w:r>
            <w:r w:rsidR="003A26AC" w:rsidRPr="007B0F02">
              <w:rPr>
                <w:rStyle w:val="Hyperlink"/>
                <w:noProof/>
              </w:rPr>
              <w:t>Sicherheit</w:t>
            </w:r>
            <w:r w:rsidR="003A26AC">
              <w:rPr>
                <w:noProof/>
                <w:webHidden/>
              </w:rPr>
              <w:tab/>
            </w:r>
            <w:r>
              <w:rPr>
                <w:noProof/>
                <w:webHidden/>
              </w:rPr>
              <w:fldChar w:fldCharType="begin"/>
            </w:r>
            <w:r w:rsidR="003A26AC">
              <w:rPr>
                <w:noProof/>
                <w:webHidden/>
              </w:rPr>
              <w:instrText xml:space="preserve"> PAGEREF _Toc419716725 \h </w:instrText>
            </w:r>
            <w:r>
              <w:rPr>
                <w:noProof/>
                <w:webHidden/>
              </w:rPr>
            </w:r>
            <w:r>
              <w:rPr>
                <w:noProof/>
                <w:webHidden/>
              </w:rPr>
              <w:fldChar w:fldCharType="separate"/>
            </w:r>
            <w:r w:rsidR="003A26AC">
              <w:rPr>
                <w:noProof/>
                <w:webHidden/>
              </w:rPr>
              <w:t>- 7 -</w:t>
            </w:r>
            <w:r>
              <w:rPr>
                <w:noProof/>
                <w:webHidden/>
              </w:rPr>
              <w:fldChar w:fldCharType="end"/>
            </w:r>
          </w:hyperlink>
        </w:p>
        <w:p w:rsidR="003A26AC" w:rsidRDefault="00543BD0">
          <w:pPr>
            <w:pStyle w:val="Verzeichnis2"/>
            <w:tabs>
              <w:tab w:val="left" w:pos="880"/>
              <w:tab w:val="right" w:leader="dot" w:pos="9062"/>
            </w:tabs>
            <w:rPr>
              <w:rFonts w:eastAsiaTheme="minorEastAsia"/>
              <w:noProof/>
              <w:lang w:eastAsia="de-DE"/>
            </w:rPr>
          </w:pPr>
          <w:hyperlink w:anchor="_Toc419716726" w:history="1">
            <w:r w:rsidR="003A26AC" w:rsidRPr="007B0F02">
              <w:rPr>
                <w:rStyle w:val="Hyperlink"/>
                <w:noProof/>
              </w:rPr>
              <w:t>5.5.</w:t>
            </w:r>
            <w:r w:rsidR="003A26AC">
              <w:rPr>
                <w:rFonts w:eastAsiaTheme="minorEastAsia"/>
                <w:noProof/>
                <w:lang w:eastAsia="de-DE"/>
              </w:rPr>
              <w:tab/>
            </w:r>
            <w:r w:rsidR="003A26AC" w:rsidRPr="007B0F02">
              <w:rPr>
                <w:rStyle w:val="Hyperlink"/>
                <w:noProof/>
              </w:rPr>
              <w:t>Design</w:t>
            </w:r>
            <w:r w:rsidR="003A26AC">
              <w:rPr>
                <w:noProof/>
                <w:webHidden/>
              </w:rPr>
              <w:tab/>
            </w:r>
            <w:r>
              <w:rPr>
                <w:noProof/>
                <w:webHidden/>
              </w:rPr>
              <w:fldChar w:fldCharType="begin"/>
            </w:r>
            <w:r w:rsidR="003A26AC">
              <w:rPr>
                <w:noProof/>
                <w:webHidden/>
              </w:rPr>
              <w:instrText xml:space="preserve"> PAGEREF _Toc419716726 \h </w:instrText>
            </w:r>
            <w:r>
              <w:rPr>
                <w:noProof/>
                <w:webHidden/>
              </w:rPr>
            </w:r>
            <w:r>
              <w:rPr>
                <w:noProof/>
                <w:webHidden/>
              </w:rPr>
              <w:fldChar w:fldCharType="separate"/>
            </w:r>
            <w:r w:rsidR="003A26AC">
              <w:rPr>
                <w:noProof/>
                <w:webHidden/>
              </w:rPr>
              <w:t>- 8 -</w:t>
            </w:r>
            <w:r>
              <w:rPr>
                <w:noProof/>
                <w:webHidden/>
              </w:rPr>
              <w:fldChar w:fldCharType="end"/>
            </w:r>
          </w:hyperlink>
        </w:p>
        <w:p w:rsidR="003A26AC" w:rsidRDefault="00543BD0">
          <w:pPr>
            <w:pStyle w:val="Verzeichnis1"/>
            <w:tabs>
              <w:tab w:val="left" w:pos="440"/>
              <w:tab w:val="right" w:leader="dot" w:pos="9062"/>
            </w:tabs>
            <w:rPr>
              <w:rFonts w:eastAsiaTheme="minorEastAsia"/>
              <w:noProof/>
              <w:lang w:eastAsia="de-DE"/>
            </w:rPr>
          </w:pPr>
          <w:hyperlink w:anchor="_Toc419716727" w:history="1">
            <w:r w:rsidR="003A26AC" w:rsidRPr="007B0F02">
              <w:rPr>
                <w:rStyle w:val="Hyperlink"/>
                <w:noProof/>
              </w:rPr>
              <w:t>6.</w:t>
            </w:r>
            <w:r w:rsidR="003A26AC">
              <w:rPr>
                <w:rFonts w:eastAsiaTheme="minorEastAsia"/>
                <w:noProof/>
                <w:lang w:eastAsia="de-DE"/>
              </w:rPr>
              <w:tab/>
            </w:r>
            <w:r w:rsidR="003A26AC" w:rsidRPr="007B0F02">
              <w:rPr>
                <w:rStyle w:val="Hyperlink"/>
                <w:noProof/>
              </w:rPr>
              <w:t>Zusammenfassung &amp; Erweiterbarkeit</w:t>
            </w:r>
            <w:r w:rsidR="003A26AC">
              <w:rPr>
                <w:noProof/>
                <w:webHidden/>
              </w:rPr>
              <w:tab/>
            </w:r>
            <w:r>
              <w:rPr>
                <w:noProof/>
                <w:webHidden/>
              </w:rPr>
              <w:fldChar w:fldCharType="begin"/>
            </w:r>
            <w:r w:rsidR="003A26AC">
              <w:rPr>
                <w:noProof/>
                <w:webHidden/>
              </w:rPr>
              <w:instrText xml:space="preserve"> PAGEREF _Toc419716727 \h </w:instrText>
            </w:r>
            <w:r>
              <w:rPr>
                <w:noProof/>
                <w:webHidden/>
              </w:rPr>
            </w:r>
            <w:r>
              <w:rPr>
                <w:noProof/>
                <w:webHidden/>
              </w:rPr>
              <w:fldChar w:fldCharType="separate"/>
            </w:r>
            <w:r w:rsidR="003A26AC">
              <w:rPr>
                <w:noProof/>
                <w:webHidden/>
              </w:rPr>
              <w:t>- 8 -</w:t>
            </w:r>
            <w:r>
              <w:rPr>
                <w:noProof/>
                <w:webHidden/>
              </w:rPr>
              <w:fldChar w:fldCharType="end"/>
            </w:r>
          </w:hyperlink>
        </w:p>
        <w:p w:rsidR="003A26AC" w:rsidRDefault="00543BD0">
          <w:pPr>
            <w:pStyle w:val="Verzeichnis1"/>
            <w:tabs>
              <w:tab w:val="right" w:leader="dot" w:pos="9062"/>
            </w:tabs>
            <w:rPr>
              <w:rFonts w:eastAsiaTheme="minorEastAsia"/>
              <w:noProof/>
              <w:lang w:eastAsia="de-DE"/>
            </w:rPr>
          </w:pPr>
          <w:hyperlink w:anchor="_Toc419716728" w:history="1">
            <w:r w:rsidR="003A26AC" w:rsidRPr="007B0F02">
              <w:rPr>
                <w:rStyle w:val="Hyperlink"/>
                <w:noProof/>
              </w:rPr>
              <w:t>Eigenständigkeitserklärung</w:t>
            </w:r>
            <w:r w:rsidR="003A26AC">
              <w:rPr>
                <w:noProof/>
                <w:webHidden/>
              </w:rPr>
              <w:tab/>
            </w:r>
            <w:r>
              <w:rPr>
                <w:noProof/>
                <w:webHidden/>
              </w:rPr>
              <w:fldChar w:fldCharType="begin"/>
            </w:r>
            <w:r w:rsidR="003A26AC">
              <w:rPr>
                <w:noProof/>
                <w:webHidden/>
              </w:rPr>
              <w:instrText xml:space="preserve"> PAGEREF _Toc419716728 \h </w:instrText>
            </w:r>
            <w:r>
              <w:rPr>
                <w:noProof/>
                <w:webHidden/>
              </w:rPr>
            </w:r>
            <w:r>
              <w:rPr>
                <w:noProof/>
                <w:webHidden/>
              </w:rPr>
              <w:fldChar w:fldCharType="separate"/>
            </w:r>
            <w:r w:rsidR="003A26AC">
              <w:rPr>
                <w:noProof/>
                <w:webHidden/>
              </w:rPr>
              <w:t>- 9 -</w:t>
            </w:r>
            <w:r>
              <w:rPr>
                <w:noProof/>
                <w:webHidden/>
              </w:rPr>
              <w:fldChar w:fldCharType="end"/>
            </w:r>
          </w:hyperlink>
        </w:p>
        <w:p w:rsidR="00007E8C" w:rsidRDefault="00543BD0">
          <w:r w:rsidRPr="00007E8C">
            <w:rPr>
              <w:rFonts w:ascii="Arial" w:hAnsi="Arial" w:cs="Arial"/>
            </w:rPr>
            <w:fldChar w:fldCharType="end"/>
          </w:r>
        </w:p>
      </w:sdtContent>
    </w:sdt>
    <w:p w:rsidR="008C19E9" w:rsidRDefault="008C19E9"/>
    <w:p w:rsidR="003A26AC" w:rsidRDefault="003A26AC"/>
    <w:p w:rsidR="003A26AC" w:rsidRDefault="003A26AC"/>
    <w:p w:rsidR="003A26AC" w:rsidRDefault="003A26AC"/>
    <w:p w:rsidR="003A26AC" w:rsidRDefault="003A26AC"/>
    <w:p w:rsidR="003A26AC" w:rsidRDefault="003A26AC"/>
    <w:p w:rsidR="003A26AC" w:rsidRDefault="003A26AC"/>
    <w:p w:rsidR="003A26AC" w:rsidRPr="003A26AC" w:rsidRDefault="003A26AC" w:rsidP="003A26AC">
      <w:pPr>
        <w:pStyle w:val="Inhaltsverzeichnisberschrift"/>
        <w:rPr>
          <w:color w:val="943634" w:themeColor="accent2" w:themeShade="BF"/>
        </w:rPr>
      </w:pPr>
      <w:r w:rsidRPr="003A26AC">
        <w:rPr>
          <w:color w:val="943634" w:themeColor="accent2" w:themeShade="BF"/>
        </w:rPr>
        <w:lastRenderedPageBreak/>
        <w:t>Ab</w:t>
      </w:r>
      <w:r>
        <w:rPr>
          <w:color w:val="943634" w:themeColor="accent2" w:themeShade="BF"/>
        </w:rPr>
        <w:t>bildungs</w:t>
      </w:r>
      <w:r w:rsidRPr="003A26AC">
        <w:rPr>
          <w:color w:val="943634" w:themeColor="accent2" w:themeShade="BF"/>
        </w:rPr>
        <w:t>verzeichnis</w:t>
      </w:r>
    </w:p>
    <w:p w:rsidR="003A26AC" w:rsidRDefault="003A26AC"/>
    <w:p w:rsidR="003A26AC" w:rsidRPr="004E6651" w:rsidRDefault="003A26AC" w:rsidP="003A26AC">
      <w:pPr>
        <w:tabs>
          <w:tab w:val="left" w:pos="1560"/>
          <w:tab w:val="left" w:pos="1985"/>
          <w:tab w:val="left" w:pos="7938"/>
        </w:tabs>
      </w:pPr>
      <w:r w:rsidRPr="004E6651">
        <w:t>Abbildung 1</w:t>
      </w:r>
      <w:r w:rsidRPr="004E6651">
        <w:tab/>
        <w:t>:</w:t>
      </w:r>
      <w:r w:rsidRPr="004E6651">
        <w:tab/>
      </w:r>
      <w:r>
        <w:t>Schiffe Versenken - Registrierung</w:t>
      </w:r>
      <w:r w:rsidRPr="004E6651">
        <w:t>.........................</w:t>
      </w:r>
      <w:r>
        <w:t>.......</w:t>
      </w:r>
      <w:r w:rsidRPr="004E6651">
        <w:t>........</w:t>
      </w:r>
      <w:r>
        <w:t>..........</w:t>
      </w:r>
      <w:r w:rsidRPr="004E6651">
        <w:t>....</w:t>
      </w:r>
      <w:r>
        <w:t>......</w:t>
      </w:r>
      <w:r w:rsidRPr="004E6651">
        <w:t>...</w:t>
      </w:r>
      <w:r w:rsidRPr="004E6651">
        <w:tab/>
        <w:t xml:space="preserve"> </w:t>
      </w:r>
      <w:r>
        <w:t>3</w:t>
      </w:r>
    </w:p>
    <w:p w:rsidR="003A26AC" w:rsidRPr="004E6651" w:rsidRDefault="003A26AC" w:rsidP="003A26AC">
      <w:pPr>
        <w:tabs>
          <w:tab w:val="left" w:pos="1560"/>
          <w:tab w:val="left" w:pos="1985"/>
          <w:tab w:val="left" w:pos="7938"/>
        </w:tabs>
      </w:pPr>
      <w:r w:rsidRPr="004E6651">
        <w:t>Abbildung 2</w:t>
      </w:r>
      <w:r w:rsidRPr="004E6651">
        <w:tab/>
        <w:t>:</w:t>
      </w:r>
      <w:r w:rsidRPr="004E6651">
        <w:tab/>
      </w:r>
      <w:r>
        <w:t>Schiffe Versenken - Spielauswahl</w:t>
      </w:r>
      <w:r w:rsidRPr="004E6651">
        <w:t>...........................</w:t>
      </w:r>
      <w:r>
        <w:t>...................</w:t>
      </w:r>
      <w:r w:rsidRPr="004E6651">
        <w:t>..</w:t>
      </w:r>
      <w:r>
        <w:t>..........</w:t>
      </w:r>
      <w:r w:rsidRPr="004E6651">
        <w:t>......</w:t>
      </w:r>
      <w:r w:rsidRPr="004E6651">
        <w:tab/>
        <w:t xml:space="preserve"> </w:t>
      </w:r>
      <w:r>
        <w:t>4</w:t>
      </w:r>
    </w:p>
    <w:p w:rsidR="003A26AC" w:rsidRPr="004E6651" w:rsidRDefault="003A26AC" w:rsidP="003A26AC">
      <w:pPr>
        <w:pStyle w:val="Listenabsatz"/>
        <w:tabs>
          <w:tab w:val="left" w:pos="1560"/>
          <w:tab w:val="left" w:pos="1985"/>
          <w:tab w:val="left" w:pos="7938"/>
        </w:tabs>
        <w:ind w:left="0"/>
      </w:pPr>
      <w:r w:rsidRPr="004E6651">
        <w:t>Abbildung 3</w:t>
      </w:r>
      <w:r w:rsidRPr="004E6651">
        <w:tab/>
        <w:t>:</w:t>
      </w:r>
      <w:r w:rsidRPr="004E6651">
        <w:tab/>
      </w:r>
      <w:r>
        <w:t>Schiffe Versenken – Schiffe platzieren</w:t>
      </w:r>
      <w:r w:rsidRPr="004E6651">
        <w:t>....</w:t>
      </w:r>
      <w:r>
        <w:t>......................</w:t>
      </w:r>
      <w:r w:rsidRPr="004E6651">
        <w:t>.....</w:t>
      </w:r>
      <w:r>
        <w:t>....................</w:t>
      </w:r>
      <w:r w:rsidRPr="004E6651">
        <w:t>.....</w:t>
      </w:r>
      <w:r w:rsidRPr="004E6651">
        <w:tab/>
        <w:t xml:space="preserve"> </w:t>
      </w:r>
      <w:r>
        <w:t>4</w:t>
      </w:r>
    </w:p>
    <w:p w:rsidR="003A26AC" w:rsidRPr="004E6651" w:rsidRDefault="003A26AC" w:rsidP="003A26AC">
      <w:pPr>
        <w:pStyle w:val="Listenabsatz"/>
        <w:tabs>
          <w:tab w:val="left" w:pos="1560"/>
          <w:tab w:val="left" w:pos="1985"/>
          <w:tab w:val="left" w:pos="7938"/>
        </w:tabs>
        <w:ind w:left="0"/>
      </w:pPr>
      <w:r w:rsidRPr="004E6651">
        <w:t>Abbildung 4</w:t>
      </w:r>
      <w:r w:rsidRPr="004E6651">
        <w:tab/>
        <w:t>:</w:t>
      </w:r>
      <w:r w:rsidRPr="004E6651">
        <w:tab/>
      </w:r>
      <w:r>
        <w:t>Schiffe Versenken – Angriffsphase</w:t>
      </w:r>
      <w:r w:rsidRPr="004E6651">
        <w:t>....................</w:t>
      </w:r>
      <w:r>
        <w:t>.......................................</w:t>
      </w:r>
      <w:r w:rsidRPr="004E6651">
        <w:t>...</w:t>
      </w:r>
      <w:r w:rsidRPr="004E6651">
        <w:tab/>
        <w:t xml:space="preserve"> </w:t>
      </w:r>
      <w:r>
        <w:t>5</w:t>
      </w:r>
    </w:p>
    <w:p w:rsidR="003A26AC" w:rsidRPr="004E6651" w:rsidRDefault="003A26AC" w:rsidP="003A26AC">
      <w:pPr>
        <w:pStyle w:val="Listenabsatz"/>
        <w:tabs>
          <w:tab w:val="left" w:pos="1560"/>
          <w:tab w:val="left" w:pos="1985"/>
          <w:tab w:val="left" w:pos="7938"/>
        </w:tabs>
        <w:ind w:left="0"/>
      </w:pPr>
      <w:r w:rsidRPr="004E6651">
        <w:t>Abbildung 5</w:t>
      </w:r>
      <w:r w:rsidRPr="004E6651">
        <w:tab/>
        <w:t>:</w:t>
      </w:r>
      <w:r w:rsidRPr="004E6651">
        <w:tab/>
      </w:r>
      <w:r>
        <w:t>Schiffe Versenken – Statistik</w:t>
      </w:r>
      <w:r w:rsidRPr="004E6651">
        <w:t>.............................</w:t>
      </w:r>
      <w:r>
        <w:t>....................................</w:t>
      </w:r>
      <w:r w:rsidRPr="004E6651">
        <w:t>......</w:t>
      </w:r>
      <w:r w:rsidRPr="004E6651">
        <w:tab/>
        <w:t xml:space="preserve"> </w:t>
      </w:r>
      <w:r>
        <w:t>5</w:t>
      </w:r>
    </w:p>
    <w:p w:rsidR="003A26AC" w:rsidRPr="004E6651" w:rsidRDefault="003A26AC" w:rsidP="003A26AC">
      <w:pPr>
        <w:pStyle w:val="Listenabsatz"/>
        <w:tabs>
          <w:tab w:val="left" w:pos="1560"/>
          <w:tab w:val="left" w:pos="1985"/>
          <w:tab w:val="left" w:pos="7938"/>
        </w:tabs>
        <w:ind w:left="0"/>
      </w:pPr>
      <w:r w:rsidRPr="004E6651">
        <w:t>Abbildung 6</w:t>
      </w:r>
      <w:r w:rsidRPr="004E6651">
        <w:tab/>
        <w:t>:</w:t>
      </w:r>
      <w:r w:rsidRPr="004E6651">
        <w:tab/>
      </w:r>
      <w:r>
        <w:t>Interne Ordnerstruktur</w:t>
      </w:r>
      <w:r w:rsidRPr="004E6651">
        <w:t>................................................</w:t>
      </w:r>
      <w:r>
        <w:t>.......</w:t>
      </w:r>
      <w:r w:rsidRPr="004E6651">
        <w:t>.........</w:t>
      </w:r>
      <w:r>
        <w:t>..........</w:t>
      </w:r>
      <w:r w:rsidRPr="004E6651">
        <w:t>......</w:t>
      </w:r>
      <w:r w:rsidRPr="004E6651">
        <w:tab/>
        <w:t xml:space="preserve"> </w:t>
      </w:r>
      <w:r>
        <w:t>6</w:t>
      </w:r>
    </w:p>
    <w:p w:rsidR="003A26AC" w:rsidRPr="004E6651" w:rsidRDefault="003A26AC" w:rsidP="003A26AC">
      <w:pPr>
        <w:pStyle w:val="Listenabsatz"/>
        <w:tabs>
          <w:tab w:val="left" w:pos="1560"/>
          <w:tab w:val="left" w:pos="1985"/>
          <w:tab w:val="left" w:pos="7938"/>
        </w:tabs>
        <w:ind w:left="0"/>
      </w:pPr>
      <w:r w:rsidRPr="004E6651">
        <w:t>Abbildung 7</w:t>
      </w:r>
      <w:r w:rsidRPr="004E6651">
        <w:tab/>
        <w:t>:</w:t>
      </w:r>
      <w:r w:rsidRPr="004E6651">
        <w:tab/>
      </w:r>
      <w:r>
        <w:t>ER-Modell der Datenbank</w:t>
      </w:r>
      <w:r w:rsidRPr="004E6651">
        <w:t>......</w:t>
      </w:r>
      <w:r>
        <w:t>...............................................................</w:t>
      </w:r>
      <w:r w:rsidRPr="004E6651">
        <w:t>......</w:t>
      </w:r>
      <w:r w:rsidRPr="004E6651">
        <w:tab/>
        <w:t xml:space="preserve"> </w:t>
      </w:r>
      <w:r>
        <w:t>7</w:t>
      </w:r>
    </w:p>
    <w:p w:rsidR="003A26AC" w:rsidRDefault="003A26AC"/>
    <w:p w:rsidR="003A26AC" w:rsidRDefault="003A26AC"/>
    <w:p w:rsidR="003A26AC" w:rsidRDefault="003A26AC"/>
    <w:p w:rsidR="003A26AC" w:rsidRDefault="003A26AC"/>
    <w:p w:rsidR="003A26AC" w:rsidRDefault="003A26AC"/>
    <w:p w:rsidR="003A26AC" w:rsidRDefault="003A26AC"/>
    <w:p w:rsidR="003A26AC" w:rsidRDefault="003A26AC"/>
    <w:p w:rsidR="003A26AC" w:rsidRDefault="003A26AC"/>
    <w:p w:rsidR="003A26AC" w:rsidRDefault="003A26AC"/>
    <w:p w:rsidR="003A26AC" w:rsidRDefault="003A26AC">
      <w:pPr>
        <w:sectPr w:rsidR="003A26AC" w:rsidSect="008C19E9">
          <w:footerReference w:type="default" r:id="rId10"/>
          <w:footerReference w:type="first" r:id="rId11"/>
          <w:type w:val="continuous"/>
          <w:pgSz w:w="11906" w:h="16838"/>
          <w:pgMar w:top="1417" w:right="1417" w:bottom="1134" w:left="1417" w:header="708" w:footer="708" w:gutter="0"/>
          <w:pgNumType w:fmt="upperRoman" w:start="1"/>
          <w:cols w:space="708"/>
          <w:titlePg/>
          <w:docGrid w:linePitch="360"/>
        </w:sectPr>
      </w:pPr>
    </w:p>
    <w:p w:rsidR="00BD7C79" w:rsidRPr="00B52A41" w:rsidRDefault="00BD7C79" w:rsidP="00BD7C79">
      <w:pPr>
        <w:pStyle w:val="berschrift1"/>
        <w:numPr>
          <w:ilvl w:val="0"/>
          <w:numId w:val="1"/>
        </w:numPr>
        <w:rPr>
          <w:bCs w:val="0"/>
          <w:color w:val="943634" w:themeColor="accent2" w:themeShade="BF"/>
        </w:rPr>
      </w:pPr>
      <w:bookmarkStart w:id="0" w:name="_Toc419716714"/>
      <w:bookmarkStart w:id="1" w:name="_Toc419197919"/>
      <w:r w:rsidRPr="00B52A41">
        <w:rPr>
          <w:rStyle w:val="IntensiverVerweis"/>
          <w:b/>
          <w:smallCaps w:val="0"/>
          <w:color w:val="943634" w:themeColor="accent2" w:themeShade="BF"/>
          <w:spacing w:val="0"/>
          <w:u w:val="none"/>
        </w:rPr>
        <w:lastRenderedPageBreak/>
        <w:t>Vorwort</w:t>
      </w:r>
      <w:bookmarkEnd w:id="1"/>
    </w:p>
    <w:p w:rsidR="00BD7C79" w:rsidRDefault="00BD7C79" w:rsidP="00BD7C79">
      <w:r>
        <w:t>Das Spiel Schiffe versenken ist ein bereits seit dem 19. Jahrhundert existierendes Spiel, was von seinem Spielprinzip her zur Gattung der Kriegsspiele zählt. Die ursprüngliche Spielstruktur hat sich bis heute nicht geändert, lediglich die Formen der Spieldarstellung haben sich in den letzten 200 Jahren verändert. Von der damals noch weit verbreiteten Anwendung von Stift und Papier, hat die Gesellschaft die Spielform über große Spielfelder mit Holzfiguren und Brettspiele bis hin zur digitalen Umsetzung geändert. Diese komfortable Art der Spielführung findet im nachfolgend beschriebenem Schiffe versenken seine Vollendung.</w:t>
      </w:r>
    </w:p>
    <w:p w:rsidR="00BD7C79" w:rsidRPr="00007E8C" w:rsidRDefault="00BD7C79" w:rsidP="00BD7C79">
      <w:pPr>
        <w:pStyle w:val="berschrift1"/>
        <w:numPr>
          <w:ilvl w:val="0"/>
          <w:numId w:val="1"/>
        </w:numPr>
        <w:rPr>
          <w:color w:val="943634" w:themeColor="accent2" w:themeShade="BF"/>
        </w:rPr>
      </w:pPr>
      <w:bookmarkStart w:id="2" w:name="_Toc419197920"/>
      <w:r w:rsidRPr="00007E8C">
        <w:rPr>
          <w:color w:val="943634" w:themeColor="accent2" w:themeShade="BF"/>
        </w:rPr>
        <w:t xml:space="preserve">Vorgehen </w:t>
      </w:r>
      <w:r>
        <w:rPr>
          <w:color w:val="943634" w:themeColor="accent2" w:themeShade="BF"/>
        </w:rPr>
        <w:t>im Projekt</w:t>
      </w:r>
      <w:bookmarkEnd w:id="2"/>
    </w:p>
    <w:p w:rsidR="00BD7C79" w:rsidRDefault="00BD7C79" w:rsidP="00BD7C79">
      <w:r>
        <w:t xml:space="preserve">Zu Beginn des Projektes wird zunächst im Rahmen eines Kick-off-Meetings die Rollenverteilung innerhalb des Projektes besprochen. Nach einer Übereinkunft bzgl. der Rollen innerhalb des Projektes folgt eine Analyse der zu erledigenden Aufgaben. Aus den Ergebnissen dieser Analyse abgeleitet, werden die Projektziele und eine Zieldefinition entwickelt. </w:t>
      </w:r>
    </w:p>
    <w:p w:rsidR="00BD7C79" w:rsidRDefault="00BD7C79" w:rsidP="00BD7C79"/>
    <w:p w:rsidR="00BD7C79" w:rsidRDefault="00BD7C79" w:rsidP="00BD7C79">
      <w:r>
        <w:t>Die Projektziele beinhalten, ein lauffähiges Schiffe versenken zu programmieren, welches eine KI beinhaltet, um gegen einen "Computer" spielen zu können</w:t>
      </w:r>
      <w:ins w:id="3" w:author="Benjamin Luhn" w:date="2015-05-18T20:15:00Z">
        <w:r>
          <w:t xml:space="preserve"> </w:t>
        </w:r>
      </w:ins>
      <w:del w:id="4" w:author="Benjamin Luhn" w:date="2015-05-18T20:15:00Z">
        <w:r w:rsidDel="00BD7C79">
          <w:delText xml:space="preserve">Als </w:delText>
        </w:r>
      </w:del>
      <w:ins w:id="5" w:author="Benjamin Luhn" w:date="2015-05-18T20:15:00Z">
        <w:r>
          <w:t>a</w:t>
        </w:r>
        <w:r>
          <w:t xml:space="preserve">ls </w:t>
        </w:r>
      </w:ins>
      <w:r>
        <w:t xml:space="preserve">mögliche Ergänzung wird eine Mehrspielvariante in Aussicht gestellt. Außerdem sollen Spiele jederzeit gespeichert und geladen werden können sowie Spielstatistiken abgerufen werden. Dies soll im Rahmen eines Registrierungsvorgang und einer Benutzerverwaltung realisiert werden. Die dazugehörige Dokumentation und eine Projektpräsentation sollen abschließend bis zum </w:t>
      </w:r>
      <w:commentRangeStart w:id="6"/>
      <w:r>
        <w:t>12</w:t>
      </w:r>
      <w:commentRangeEnd w:id="6"/>
      <w:r>
        <w:rPr>
          <w:rStyle w:val="Kommentarzeichen"/>
        </w:rPr>
        <w:commentReference w:id="6"/>
      </w:r>
      <w:r>
        <w:t xml:space="preserve">.05.2015 fertig sein. </w:t>
      </w:r>
    </w:p>
    <w:p w:rsidR="00BD7C79" w:rsidRDefault="00BD7C79" w:rsidP="00BD7C79">
      <w:r>
        <w:t xml:space="preserve">Die Zieldefinition lautet dementsprechend: "Es ist ein lauffähiges Schiffe versenken-Spiel mit einer Mehrbenutzerfähigkeit zu programmieren, welches eine Speicher- und Ladenfunktion, sowie Spiel- und Spielerstatistiken hat. Dies ist bis zum </w:t>
      </w:r>
      <w:commentRangeStart w:id="7"/>
      <w:r>
        <w:t>12.05.2015</w:t>
      </w:r>
      <w:commentRangeEnd w:id="7"/>
      <w:r>
        <w:rPr>
          <w:rStyle w:val="Kommentarzeichen"/>
        </w:rPr>
        <w:commentReference w:id="7"/>
      </w:r>
      <w:r>
        <w:t xml:space="preserve"> durch das Projektteam fertigzustellen."</w:t>
      </w:r>
    </w:p>
    <w:p w:rsidR="00BD7C79" w:rsidRDefault="00BD7C79" w:rsidP="00BD7C79"/>
    <w:p w:rsidR="00BD7C79" w:rsidRDefault="00BD7C79" w:rsidP="00BD7C79">
      <w:r>
        <w:t>Im Anschluss an die Entwicklung der Zieldefinition werden innerhalb des Projektteams die einzelnen Anforderungen für die Ziele erfasst und die Aufgaben auf die einzelnen Teammitglieder verteilt. Durch regelmäßige Projektmeetings, bei welchen ein gegenseitiger Informationsaustausch sowie Statusmeldungen stattfinden, wird die Qualität und der Fortschritt des Projektes sichergestellt. In einem Abschlussmeeting werden dann noch einmal alle Ergebnisse durchgesprochen und die Projektvorstellung abschließend vorbereitet.</w:t>
      </w:r>
    </w:p>
    <w:p w:rsidR="00007E8C" w:rsidRDefault="00007E8C" w:rsidP="00643073">
      <w:pPr>
        <w:pStyle w:val="berschrift1"/>
        <w:numPr>
          <w:ilvl w:val="0"/>
          <w:numId w:val="1"/>
        </w:numPr>
        <w:rPr>
          <w:color w:val="943634" w:themeColor="accent2" w:themeShade="BF"/>
        </w:rPr>
      </w:pPr>
      <w:r w:rsidRPr="00007E8C">
        <w:rPr>
          <w:color w:val="943634" w:themeColor="accent2" w:themeShade="BF"/>
        </w:rPr>
        <w:lastRenderedPageBreak/>
        <w:t>Installationsanleitung</w:t>
      </w:r>
      <w:bookmarkEnd w:id="0"/>
    </w:p>
    <w:p w:rsidR="001B4624" w:rsidRPr="001B4624" w:rsidRDefault="001B4624" w:rsidP="001B4624">
      <w:r>
        <w:t>Um Schiffe versenken zu installieren werden verschiedene Voraussetzungen und Abläufe benötigt.</w:t>
      </w:r>
    </w:p>
    <w:p w:rsidR="0004546C" w:rsidRPr="00311E2A" w:rsidRDefault="00311E2A" w:rsidP="00311E2A">
      <w:pPr>
        <w:pStyle w:val="berschrift2"/>
        <w:numPr>
          <w:ilvl w:val="1"/>
          <w:numId w:val="1"/>
        </w:numPr>
        <w:rPr>
          <w:color w:val="943634" w:themeColor="accent2" w:themeShade="BF"/>
        </w:rPr>
      </w:pPr>
      <w:r>
        <w:rPr>
          <w:color w:val="943634" w:themeColor="accent2" w:themeShade="BF"/>
        </w:rPr>
        <w:t xml:space="preserve"> </w:t>
      </w:r>
      <w:r>
        <w:rPr>
          <w:color w:val="943634" w:themeColor="accent2" w:themeShade="BF"/>
        </w:rPr>
        <w:tab/>
      </w:r>
      <w:bookmarkStart w:id="8" w:name="_Toc419716715"/>
      <w:commentRangeStart w:id="9"/>
      <w:r w:rsidR="001B4624" w:rsidRPr="00311E2A">
        <w:rPr>
          <w:color w:val="943634" w:themeColor="accent2" w:themeShade="BF"/>
        </w:rPr>
        <w:t>Voraussetzungen</w:t>
      </w:r>
      <w:bookmarkEnd w:id="8"/>
      <w:commentRangeEnd w:id="9"/>
      <w:r w:rsidR="00451F81">
        <w:rPr>
          <w:rStyle w:val="Kommentarzeichen"/>
          <w:rFonts w:asciiTheme="minorHAnsi" w:eastAsiaTheme="minorHAnsi" w:hAnsiTheme="minorHAnsi" w:cstheme="minorBidi"/>
          <w:b w:val="0"/>
          <w:bCs w:val="0"/>
          <w:color w:val="auto"/>
        </w:rPr>
        <w:commentReference w:id="9"/>
      </w:r>
    </w:p>
    <w:p w:rsidR="001B4624" w:rsidRPr="001B4624" w:rsidRDefault="001B4624" w:rsidP="001B4624">
      <w:r>
        <w:t xml:space="preserve">Als Grundlage für </w:t>
      </w:r>
      <w:r w:rsidR="00B5425F">
        <w:t>eine lokale</w:t>
      </w:r>
      <w:r>
        <w:t xml:space="preserve"> Installation von Schiffe versenken wird neben einer leeren </w:t>
      </w:r>
      <w:r w:rsidR="00BD7C79">
        <w:t>MySQL-</w:t>
      </w:r>
      <w:r>
        <w:t xml:space="preserve">Datenbank mit dem Namen "SchiffeVersenken" auch ein Server benötigt. </w:t>
      </w:r>
      <w:r w:rsidR="00B5425F">
        <w:t>Für eine solche Installation kann beispielsweise das Programm XAMPP genutzt werden.</w:t>
      </w:r>
    </w:p>
    <w:p w:rsidR="001B4624" w:rsidRDefault="00311E2A" w:rsidP="00311E2A">
      <w:pPr>
        <w:pStyle w:val="berschrift2"/>
        <w:numPr>
          <w:ilvl w:val="1"/>
          <w:numId w:val="1"/>
        </w:numPr>
        <w:rPr>
          <w:color w:val="943634" w:themeColor="accent2" w:themeShade="BF"/>
        </w:rPr>
      </w:pPr>
      <w:r>
        <w:rPr>
          <w:color w:val="943634" w:themeColor="accent2" w:themeShade="BF"/>
        </w:rPr>
        <w:t xml:space="preserve"> </w:t>
      </w:r>
      <w:r>
        <w:rPr>
          <w:color w:val="943634" w:themeColor="accent2" w:themeShade="BF"/>
        </w:rPr>
        <w:tab/>
      </w:r>
      <w:bookmarkStart w:id="10" w:name="_Toc419716716"/>
      <w:r w:rsidR="001B4624">
        <w:rPr>
          <w:color w:val="943634" w:themeColor="accent2" w:themeShade="BF"/>
        </w:rPr>
        <w:t>Installation</w:t>
      </w:r>
      <w:bookmarkEnd w:id="10"/>
    </w:p>
    <w:p w:rsidR="00007E8C" w:rsidRDefault="001B4624" w:rsidP="00007E8C">
      <w:r>
        <w:t>Um die Datenbank einzurichten, muss das Skript "Schema.sql</w:t>
      </w:r>
      <w:r w:rsidR="00B5425F">
        <w:t xml:space="preserve">" in dem Datenbankordner des Auslieferungspaketes auf der Datenbank "SchiffeVersenken" ausgeführt werden. Hierbei ist ein erfolgreiches Durchlaufen des Skriptes zu </w:t>
      </w:r>
      <w:commentRangeStart w:id="11"/>
      <w:r w:rsidR="00B5425F">
        <w:t>kontrollieren</w:t>
      </w:r>
      <w:commentRangeEnd w:id="11"/>
      <w:r w:rsidR="00BD7C79">
        <w:rPr>
          <w:rStyle w:val="Kommentarzeichen"/>
        </w:rPr>
        <w:commentReference w:id="11"/>
      </w:r>
      <w:r w:rsidR="00B5425F">
        <w:t xml:space="preserve">. </w:t>
      </w:r>
    </w:p>
    <w:p w:rsidR="00AD56E9" w:rsidRDefault="00B5425F" w:rsidP="00007E8C">
      <w:r>
        <w:t xml:space="preserve">Im nächsten Schritt muss der "SchiffeVersenken"-Ordner des Auslieferungspaketes in den Server geladen werden. Anschließend muss kontrolliert werden, ob die Dateien auf dem Server aufrufbar sind. Dies lässt sich nach starten des Servers durch den Aufruf "Serveradresse/SchiffeVersenken" überprüfen. Ist dies möglich, wurde die Applikation erfolgreich </w:t>
      </w:r>
      <w:commentRangeStart w:id="12"/>
      <w:r>
        <w:t>installiert</w:t>
      </w:r>
      <w:commentRangeEnd w:id="12"/>
      <w:r w:rsidR="00BD7C79">
        <w:rPr>
          <w:rStyle w:val="Kommentarzeichen"/>
        </w:rPr>
        <w:commentReference w:id="12"/>
      </w:r>
      <w:r>
        <w:t>.</w:t>
      </w:r>
    </w:p>
    <w:p w:rsidR="00AD56E9" w:rsidRDefault="00AD56E9" w:rsidP="00AD56E9">
      <w:pPr>
        <w:pStyle w:val="berschrift1"/>
        <w:numPr>
          <w:ilvl w:val="0"/>
          <w:numId w:val="1"/>
        </w:numPr>
        <w:rPr>
          <w:color w:val="943634" w:themeColor="accent2" w:themeShade="BF"/>
        </w:rPr>
      </w:pPr>
      <w:bookmarkStart w:id="13" w:name="_Toc419716717"/>
      <w:r>
        <w:rPr>
          <w:color w:val="943634" w:themeColor="accent2" w:themeShade="BF"/>
        </w:rPr>
        <w:t>Handbuch zum Spiel</w:t>
      </w:r>
      <w:bookmarkEnd w:id="13"/>
    </w:p>
    <w:p w:rsidR="00AD56E9" w:rsidRDefault="00D01F09" w:rsidP="00AD56E9">
      <w:r>
        <w:t>Auf den folgenden Seiten wird erklärt, wie die Spielregeln für Schiffe Versenken lauten, was eigentlich das Spielziel ist und wie das Spiel gespielt wird. Außerdem werden alle Funktionen von Schiffe Versenken erläutert. Um dies möglich detailreich zu veranschaulichen, sind zu der Beschreibung zusätzlich Screenshots mit eingefügt.</w:t>
      </w:r>
    </w:p>
    <w:p w:rsidR="00AD56E9" w:rsidRPr="00D01F09" w:rsidRDefault="00311E2A" w:rsidP="00311E2A">
      <w:pPr>
        <w:pStyle w:val="berschrift2"/>
        <w:numPr>
          <w:ilvl w:val="1"/>
          <w:numId w:val="1"/>
        </w:numPr>
        <w:rPr>
          <w:color w:val="943634" w:themeColor="accent2" w:themeShade="BF"/>
        </w:rPr>
      </w:pPr>
      <w:r>
        <w:rPr>
          <w:color w:val="943634" w:themeColor="accent2" w:themeShade="BF"/>
        </w:rPr>
        <w:t xml:space="preserve"> </w:t>
      </w:r>
      <w:r>
        <w:rPr>
          <w:color w:val="943634" w:themeColor="accent2" w:themeShade="BF"/>
        </w:rPr>
        <w:tab/>
      </w:r>
      <w:bookmarkStart w:id="14" w:name="_Toc419716718"/>
      <w:r w:rsidR="00AD56E9">
        <w:rPr>
          <w:color w:val="943634" w:themeColor="accent2" w:themeShade="BF"/>
        </w:rPr>
        <w:t>Spielziel &amp; Spielregeln</w:t>
      </w:r>
      <w:bookmarkEnd w:id="14"/>
    </w:p>
    <w:p w:rsidR="00AD56E9" w:rsidRDefault="00AD56E9" w:rsidP="00AD56E9">
      <w:r>
        <w:t>Ziel des Spieles ist es die gegnerische Flotte vollständig zu versenken und dabei zu beachten, dass die eigene Flotte nicht als erste komplett zerstört wird.</w:t>
      </w:r>
    </w:p>
    <w:p w:rsidR="00AD56E9" w:rsidRDefault="00AD56E9" w:rsidP="00AD56E9">
      <w:r>
        <w:t xml:space="preserve">Die Flotten bestehen dabei jeweils aus einem Schlachtschiff (5 Treffer nötig zum </w:t>
      </w:r>
      <w:commentRangeStart w:id="15"/>
      <w:r>
        <w:t>Versenken</w:t>
      </w:r>
      <w:commentRangeEnd w:id="15"/>
      <w:r w:rsidR="00BD7C79">
        <w:rPr>
          <w:rStyle w:val="Kommentarzeichen"/>
        </w:rPr>
        <w:commentReference w:id="15"/>
      </w:r>
      <w:r>
        <w:t>)</w:t>
      </w:r>
      <w:r>
        <w:br/>
        <w:t>zwei Kreuzern (4 Treffer nötig zum Versenken), drei Fregatten (3 Treffer nötig zum Versenken)</w:t>
      </w:r>
      <w:r>
        <w:br/>
        <w:t>und vier Minensuchern (2 Treffer nötig zum Versenken).</w:t>
      </w:r>
      <w:r w:rsidR="00D01F09">
        <w:t xml:space="preserve"> Dabei dürfen die Schiffe nur waagerecht oder senkrecht und nicht über Kreuz, über Eck oder nebeneinander platziert werden.</w:t>
      </w:r>
    </w:p>
    <w:p w:rsidR="003F198A" w:rsidRDefault="003F198A" w:rsidP="00AD56E9">
      <w:r>
        <w:t>Nachdem alle Schiffe von beiden Spielern platziert wurden, beginnt die Spielrunde. Hier darf abwechselnd jeder Spieler auf die Gewässer des Gegenspielers und somit auf die feindlichen Schiffe schießen. Hat ein Spieler keinen Treffer gelandet, so ist der Gegenspieler an der Reihe. Wurde jedoch ein Treffer gelandet, darf der Spieler so lange weiter feuern, bis er wieder danebengeschossen hat.</w:t>
      </w:r>
    </w:p>
    <w:p w:rsidR="003F198A" w:rsidRDefault="003F198A" w:rsidP="00AD56E9">
      <w:r>
        <w:t>Dieser Ablauf setzt sich fort, bis eine der beiden Flotten vollständig vernichtet wurde. Sieger ist derjenige, der zum Schluss die feindliche Flotte vernichtet hat.</w:t>
      </w:r>
    </w:p>
    <w:p w:rsidR="00153D4D" w:rsidRPr="00311E2A" w:rsidRDefault="00153D4D" w:rsidP="00153D4D">
      <w:pPr>
        <w:pStyle w:val="berschrift2"/>
        <w:numPr>
          <w:ilvl w:val="1"/>
          <w:numId w:val="1"/>
        </w:numPr>
        <w:rPr>
          <w:color w:val="943634" w:themeColor="accent2" w:themeShade="BF"/>
          <w:sz w:val="28"/>
        </w:rPr>
      </w:pPr>
      <w:bookmarkStart w:id="16" w:name="_Toc419716719"/>
      <w:r w:rsidRPr="00311E2A">
        <w:rPr>
          <w:color w:val="943634" w:themeColor="accent2" w:themeShade="BF"/>
        </w:rPr>
        <w:lastRenderedPageBreak/>
        <w:t>Eigenschaften</w:t>
      </w:r>
      <w:r w:rsidRPr="00311E2A">
        <w:rPr>
          <w:color w:val="943634" w:themeColor="accent2" w:themeShade="BF"/>
          <w:sz w:val="28"/>
        </w:rPr>
        <w:t xml:space="preserve"> des Spiels</w:t>
      </w:r>
      <w:bookmarkEnd w:id="16"/>
    </w:p>
    <w:p w:rsidR="00153D4D" w:rsidRDefault="00153D4D" w:rsidP="00AD56E9">
      <w:r>
        <w:t>Zur</w:t>
      </w:r>
      <w:ins w:id="17" w:author="Benjamin Luhn" w:date="2015-05-18T20:13:00Z">
        <w:r w:rsidR="00BD7C79">
          <w:t>z</w:t>
        </w:r>
      </w:ins>
      <w:del w:id="18" w:author="Benjamin Luhn" w:date="2015-05-18T20:13:00Z">
        <w:r w:rsidDel="00BD7C79">
          <w:delText xml:space="preserve"> Z</w:delText>
        </w:r>
      </w:del>
      <w:r>
        <w:t xml:space="preserve">eit verfügt Schiffe versenken bereits über mehr Funktionalitäten als vergleichbare Anwendungen. Der eigentliche Spielablauf </w:t>
      </w:r>
      <w:del w:id="19" w:author="Benjamin Luhn" w:date="2015-05-18T20:13:00Z">
        <w:r w:rsidDel="00BD7C79">
          <w:delText xml:space="preserve">unterschiedet </w:delText>
        </w:r>
      </w:del>
      <w:ins w:id="20" w:author="Benjamin Luhn" w:date="2015-05-18T20:13:00Z">
        <w:r w:rsidR="00BD7C79">
          <w:t>unterscheidet</w:t>
        </w:r>
        <w:r w:rsidR="00BD7C79">
          <w:t xml:space="preserve"> </w:t>
        </w:r>
      </w:ins>
      <w:r>
        <w:t xml:space="preserve">sich kaum von anderen, jedoch hat ein Benutzer mehrere andere Möglichkeiten. Er kann sich entscheiden alte Spiele durch eine "Laden"-Funktion fortzusetzen oder seine Spielstrategie anhand seiner Spielerstatistiken zu analysieren und zu verbessern. </w:t>
      </w:r>
      <w:commentRangeStart w:id="21"/>
      <w:r>
        <w:t>Darüber hinaus, kann er eine begonnene Partie natürlich auch Speichern</w:t>
      </w:r>
      <w:commentRangeEnd w:id="21"/>
      <w:r w:rsidR="00BD7C79">
        <w:rPr>
          <w:rStyle w:val="Kommentarzeichen"/>
        </w:rPr>
        <w:commentReference w:id="21"/>
      </w:r>
      <w:r>
        <w:t xml:space="preserve"> um sie später fortzusetzen. So kann ein Spieler mehrere Spiele gleichzeitig spielen und ist zudem zeitlich unabhängig vom Spielverlauf.</w:t>
      </w:r>
    </w:p>
    <w:p w:rsidR="00AD56E9" w:rsidRPr="00D01F09" w:rsidRDefault="00311E2A" w:rsidP="00311E2A">
      <w:pPr>
        <w:pStyle w:val="berschrift2"/>
        <w:numPr>
          <w:ilvl w:val="1"/>
          <w:numId w:val="1"/>
        </w:numPr>
        <w:rPr>
          <w:color w:val="943634" w:themeColor="accent2" w:themeShade="BF"/>
        </w:rPr>
      </w:pPr>
      <w:r>
        <w:rPr>
          <w:color w:val="943634" w:themeColor="accent2" w:themeShade="BF"/>
        </w:rPr>
        <w:t xml:space="preserve"> </w:t>
      </w:r>
      <w:r>
        <w:rPr>
          <w:color w:val="943634" w:themeColor="accent2" w:themeShade="BF"/>
        </w:rPr>
        <w:tab/>
      </w:r>
      <w:bookmarkStart w:id="22" w:name="_Toc419716720"/>
      <w:r w:rsidR="00D01F09" w:rsidRPr="00311E2A">
        <w:rPr>
          <w:color w:val="943634" w:themeColor="accent2" w:themeShade="BF"/>
        </w:rPr>
        <w:t>Benutzerführung</w:t>
      </w:r>
      <w:bookmarkEnd w:id="22"/>
    </w:p>
    <w:p w:rsidR="003A1B67" w:rsidRDefault="00AD56E9" w:rsidP="003A1B67">
      <w:r>
        <w:t xml:space="preserve">Bevor eine Runde gestartet wird, muss sich der Spieler zunächst auf der Website einloggen bzw. vorher registriert haben. </w:t>
      </w:r>
      <w:r w:rsidR="003A1B67">
        <w:t xml:space="preserve">Ist der Spieler noch nicht registriert, muss </w:t>
      </w:r>
      <w:del w:id="23" w:author="Benjamin Luhn" w:date="2015-05-18T20:14:00Z">
        <w:r w:rsidR="003A1B67" w:rsidDel="00BD7C79">
          <w:delText xml:space="preserve">auch </w:delText>
        </w:r>
      </w:del>
      <w:r w:rsidR="003A1B67">
        <w:t>„Noch nicht registriert?“ geklickt werden und die verschiedenen Registrierungsinformationen eingefügt werden. Ebenfalls muss den AGBs zugestimmt werden.</w:t>
      </w:r>
      <w:r w:rsidR="002B592A">
        <w:t xml:space="preserve"> Außerdem ist es möglich den Sound ein- oder auszuschalten.</w:t>
      </w:r>
    </w:p>
    <w:p w:rsidR="005F5680" w:rsidRDefault="003A1B67" w:rsidP="005F5680">
      <w:pPr>
        <w:keepNext/>
      </w:pPr>
      <w:r>
        <w:rPr>
          <w:noProof/>
          <w:lang w:eastAsia="de-DE"/>
        </w:rPr>
        <w:drawing>
          <wp:inline distT="0" distB="0" distL="0" distR="0">
            <wp:extent cx="5756910" cy="2809240"/>
            <wp:effectExtent l="19050" t="0" r="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srcRect/>
                    <a:stretch>
                      <a:fillRect/>
                    </a:stretch>
                  </pic:blipFill>
                  <pic:spPr bwMode="auto">
                    <a:xfrm>
                      <a:off x="0" y="0"/>
                      <a:ext cx="5756910" cy="2809240"/>
                    </a:xfrm>
                    <a:prstGeom prst="rect">
                      <a:avLst/>
                    </a:prstGeom>
                    <a:noFill/>
                    <a:ln w="9525">
                      <a:noFill/>
                      <a:miter lim="800000"/>
                      <a:headEnd/>
                      <a:tailEnd/>
                    </a:ln>
                  </pic:spPr>
                </pic:pic>
              </a:graphicData>
            </a:graphic>
          </wp:inline>
        </w:drawing>
      </w:r>
    </w:p>
    <w:p w:rsidR="004014A5" w:rsidRDefault="005F5680" w:rsidP="005F5680">
      <w:pPr>
        <w:pStyle w:val="Beschriftung"/>
      </w:pPr>
      <w:r>
        <w:t xml:space="preserve">Abb.1: </w:t>
      </w:r>
      <w:r w:rsidR="003C7774">
        <w:t xml:space="preserve">Schiffe Versenken - </w:t>
      </w:r>
      <w:r>
        <w:t>Registrierung</w:t>
      </w:r>
    </w:p>
    <w:p w:rsidR="004014A5" w:rsidRDefault="00AD56E9" w:rsidP="003A1B67">
      <w:r>
        <w:t>Dies ist zum Einen nötig</w:t>
      </w:r>
      <w:ins w:id="24" w:author="Benjamin Luhn" w:date="2015-05-18T20:18:00Z">
        <w:r w:rsidR="00451F81">
          <w:t>,</w:t>
        </w:r>
      </w:ins>
      <w:r>
        <w:t xml:space="preserve"> um alte Spielstände zu laden und zum Anderen, damit Schiffe versenken die Spieler- und Partiestatistiken speichern kann. </w:t>
      </w:r>
    </w:p>
    <w:p w:rsidR="004014A5" w:rsidRDefault="004014A5" w:rsidP="003A1B67">
      <w:r>
        <w:t>Sollte der Spieler die Spielregeln noch nicht komplett kennen, ist es möglich, sich über die Schaltfläche „Spielregeln“ im linken Seitenmenü diese aufzurufen. Hier ist noch einmal alles zu den Spielregeln, dem Spielablauf, dem Spielziel sowie dem Spielende niedergeschrieben.</w:t>
      </w:r>
    </w:p>
    <w:p w:rsidR="005F5680" w:rsidRDefault="005F5680" w:rsidP="003A1B67"/>
    <w:p w:rsidR="004014A5" w:rsidRDefault="00AD56E9" w:rsidP="003A1B67">
      <w:r>
        <w:t xml:space="preserve">Im Anschluss an den Login, kann der Spieler sich entscheiden ob eine alte Partie geladen, eine neue Einzelspieler- oder </w:t>
      </w:r>
      <w:commentRangeStart w:id="25"/>
      <w:r>
        <w:t xml:space="preserve">Mehrspielerpartie </w:t>
      </w:r>
      <w:commentRangeEnd w:id="25"/>
      <w:r w:rsidR="00451F81">
        <w:rPr>
          <w:rStyle w:val="Kommentarzeichen"/>
        </w:rPr>
        <w:commentReference w:id="25"/>
      </w:r>
      <w:r>
        <w:t xml:space="preserve">gestartet </w:t>
      </w:r>
      <w:r w:rsidR="004014A5">
        <w:t>w</w:t>
      </w:r>
      <w:r>
        <w:t xml:space="preserve">erden soll. </w:t>
      </w:r>
      <w:r w:rsidR="004014A5">
        <w:t>Hierzu muss im Menü auf der linken Seite „Spielauswahl“ gedrückt werden.</w:t>
      </w:r>
    </w:p>
    <w:p w:rsidR="005F5680" w:rsidRDefault="004014A5" w:rsidP="005F5680">
      <w:pPr>
        <w:keepNext/>
      </w:pPr>
      <w:r>
        <w:rPr>
          <w:noProof/>
          <w:lang w:eastAsia="de-DE"/>
        </w:rPr>
        <w:lastRenderedPageBreak/>
        <w:drawing>
          <wp:inline distT="0" distB="0" distL="0" distR="0">
            <wp:extent cx="5742305" cy="2787015"/>
            <wp:effectExtent l="19050" t="0" r="0" b="0"/>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srcRect/>
                    <a:stretch>
                      <a:fillRect/>
                    </a:stretch>
                  </pic:blipFill>
                  <pic:spPr bwMode="auto">
                    <a:xfrm>
                      <a:off x="0" y="0"/>
                      <a:ext cx="5742305" cy="2787015"/>
                    </a:xfrm>
                    <a:prstGeom prst="rect">
                      <a:avLst/>
                    </a:prstGeom>
                    <a:noFill/>
                    <a:ln w="9525">
                      <a:noFill/>
                      <a:miter lim="800000"/>
                      <a:headEnd/>
                      <a:tailEnd/>
                    </a:ln>
                  </pic:spPr>
                </pic:pic>
              </a:graphicData>
            </a:graphic>
          </wp:inline>
        </w:drawing>
      </w:r>
    </w:p>
    <w:p w:rsidR="004014A5" w:rsidRDefault="005F5680" w:rsidP="005F5680">
      <w:pPr>
        <w:pStyle w:val="Beschriftung"/>
      </w:pPr>
      <w:r>
        <w:t xml:space="preserve">Abb.2: </w:t>
      </w:r>
      <w:r w:rsidR="003C7774">
        <w:t xml:space="preserve">Schiffe Versenken - </w:t>
      </w:r>
      <w:r>
        <w:t>Spielauswahl</w:t>
      </w:r>
    </w:p>
    <w:p w:rsidR="00AD56E9" w:rsidRDefault="00AD56E9" w:rsidP="003A1B67">
      <w:r>
        <w:t xml:space="preserve">Wird eine neue Einzelspielerpartie </w:t>
      </w:r>
      <w:r w:rsidR="004014A5">
        <w:t xml:space="preserve">über „Neues Spiel“ </w:t>
      </w:r>
      <w:r>
        <w:t>gestartet, müssen im ersten Schritt alle Schiffe der eigenen Flotte auf dem unteren Spielfeld platziert werden. Dafür müssen lediglich die abgebildeten Kästchen angeklickt werden. Wurde ein Schiff platziert, wird das Kästchen schwarz eingefärbt. Eine Korrektur der Platzierung ist durch nochmaliges Klicken auf ein Kästchen möglich. Sind alle Schiffe durch den Spieler abschließend platziert</w:t>
      </w:r>
      <w:del w:id="26" w:author="Benjamin Luhn" w:date="2015-05-18T20:23:00Z">
        <w:r w:rsidDel="00451F81">
          <w:delText>,</w:delText>
        </w:r>
      </w:del>
      <w:r>
        <w:t xml:space="preserve"> wird mit dem Bestätigungsbutton die Runde gestartet. </w:t>
      </w:r>
    </w:p>
    <w:p w:rsidR="005F5680" w:rsidRDefault="005F5680" w:rsidP="003A1B67">
      <w:r>
        <w:rPr>
          <w:noProof/>
          <w:lang w:eastAsia="de-DE"/>
        </w:rPr>
        <w:drawing>
          <wp:inline distT="0" distB="0" distL="0" distR="0">
            <wp:extent cx="5759958" cy="3065069"/>
            <wp:effectExtent l="1905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srcRect/>
                    <a:stretch>
                      <a:fillRect/>
                    </a:stretch>
                  </pic:blipFill>
                  <pic:spPr bwMode="auto">
                    <a:xfrm>
                      <a:off x="0" y="0"/>
                      <a:ext cx="5760720" cy="3065474"/>
                    </a:xfrm>
                    <a:prstGeom prst="rect">
                      <a:avLst/>
                    </a:prstGeom>
                    <a:noFill/>
                    <a:ln w="9525">
                      <a:noFill/>
                      <a:miter lim="800000"/>
                      <a:headEnd/>
                      <a:tailEnd/>
                    </a:ln>
                  </pic:spPr>
                </pic:pic>
              </a:graphicData>
            </a:graphic>
          </wp:inline>
        </w:drawing>
      </w:r>
    </w:p>
    <w:p w:rsidR="00B86E86" w:rsidRDefault="0091755D" w:rsidP="0091755D">
      <w:pPr>
        <w:pStyle w:val="Beschriftung"/>
      </w:pPr>
      <w:r>
        <w:t>Abb.3: Schiffe Versenken – Schiffe platzieren</w:t>
      </w:r>
    </w:p>
    <w:p w:rsidR="002B592A" w:rsidRDefault="00AD56E9" w:rsidP="00AD56E9">
      <w:r>
        <w:t>Zu Beginn jeder Runde muss der Spieler auf dem oberen Spielfeld ein "Schuss" abgeben</w:t>
      </w:r>
      <w:ins w:id="27" w:author="Benjamin Luhn" w:date="2015-05-18T20:23:00Z">
        <w:r w:rsidR="00451F81">
          <w:t>,</w:t>
        </w:r>
      </w:ins>
      <w:r>
        <w:t xml:space="preserve"> um ein gegnerisches Schiff zu treffen. Dies geschieht durch ein</w:t>
      </w:r>
      <w:ins w:id="28" w:author="Benjamin Luhn" w:date="2015-05-18T20:30:00Z">
        <w:r w:rsidR="00E8232E">
          <w:t>en</w:t>
        </w:r>
      </w:ins>
      <w:r>
        <w:t xml:space="preserve"> einfachen Klick in ein Kästchen. Hat der Spieler keinen Treffer gelandet, wird das Kästchen </w:t>
      </w:r>
      <w:r w:rsidR="002B592A">
        <w:t>dunkel blau</w:t>
      </w:r>
      <w:r>
        <w:t xml:space="preserve"> eingefärbt und der Gegenspieler ist an der Reihe. </w:t>
      </w:r>
    </w:p>
    <w:p w:rsidR="002B592A" w:rsidRDefault="002B592A" w:rsidP="00AD56E9">
      <w:r>
        <w:rPr>
          <w:noProof/>
          <w:lang w:eastAsia="de-DE"/>
        </w:rPr>
        <w:lastRenderedPageBreak/>
        <w:drawing>
          <wp:inline distT="0" distB="0" distL="0" distR="0">
            <wp:extent cx="5742305" cy="2780030"/>
            <wp:effectExtent l="19050" t="0" r="0"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srcRect/>
                    <a:stretch>
                      <a:fillRect/>
                    </a:stretch>
                  </pic:blipFill>
                  <pic:spPr bwMode="auto">
                    <a:xfrm>
                      <a:off x="0" y="0"/>
                      <a:ext cx="5742305" cy="2780030"/>
                    </a:xfrm>
                    <a:prstGeom prst="rect">
                      <a:avLst/>
                    </a:prstGeom>
                    <a:noFill/>
                    <a:ln w="9525">
                      <a:noFill/>
                      <a:miter lim="800000"/>
                      <a:headEnd/>
                      <a:tailEnd/>
                    </a:ln>
                  </pic:spPr>
                </pic:pic>
              </a:graphicData>
            </a:graphic>
          </wp:inline>
        </w:drawing>
      </w:r>
    </w:p>
    <w:p w:rsidR="002B592A" w:rsidRDefault="0091755D" w:rsidP="0091755D">
      <w:pPr>
        <w:pStyle w:val="Beschriftung"/>
      </w:pPr>
      <w:r>
        <w:t>Abb.4: Schiffe Versenken - Angriffsphase</w:t>
      </w:r>
    </w:p>
    <w:p w:rsidR="00AD56E9" w:rsidRDefault="00AD56E9" w:rsidP="00AD56E9">
      <w:r>
        <w:t>Hat der Spieler jedoch einen Treffer gelandet, wird das Kästchen rot eingefä</w:t>
      </w:r>
      <w:r w:rsidR="002B592A">
        <w:t>rbt und der Spieler darf erneut einen</w:t>
      </w:r>
      <w:r>
        <w:t xml:space="preserve"> Schuss abgeben</w:t>
      </w:r>
      <w:r w:rsidR="002B592A">
        <w:t>. Wurde ein Schiff durch eine Schussreihe komplett versenkt, wird das letzte davon getroffene Kästchen schwarz eingefärbt und eine Meldung erscheint an der rechten Seite.</w:t>
      </w:r>
      <w:r>
        <w:t xml:space="preserve"> </w:t>
      </w:r>
    </w:p>
    <w:p w:rsidR="00AD56E9" w:rsidRDefault="002B592A" w:rsidP="00007E8C">
      <w:r>
        <w:t>Hat der Spieler das Spiel gewonnen oder verloren, wird dies in der oberen rechten Ecke durch die Schriftzüge „Gewonnen!“ oder „Du hast verloren.“ dargestellt.</w:t>
      </w:r>
    </w:p>
    <w:p w:rsidR="00B86E86" w:rsidRDefault="00B86E86" w:rsidP="00007E8C">
      <w:r>
        <w:t xml:space="preserve">Im Anschluss an eine Partie ist es empfehlenswert das Spiel mit Hilfe der Spielstatistiken zu analysieren. Diese können im Seitenmenü über den Button „Statistik“ aufgerufen werden. </w:t>
      </w:r>
    </w:p>
    <w:p w:rsidR="00B86E86" w:rsidRDefault="00B86E86" w:rsidP="00007E8C">
      <w:r>
        <w:rPr>
          <w:noProof/>
          <w:lang w:eastAsia="de-DE"/>
        </w:rPr>
        <w:drawing>
          <wp:inline distT="0" distB="0" distL="0" distR="0">
            <wp:extent cx="5742305" cy="2816225"/>
            <wp:effectExtent l="19050" t="0" r="0"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srcRect/>
                    <a:stretch>
                      <a:fillRect/>
                    </a:stretch>
                  </pic:blipFill>
                  <pic:spPr bwMode="auto">
                    <a:xfrm>
                      <a:off x="0" y="0"/>
                      <a:ext cx="5742305" cy="2816225"/>
                    </a:xfrm>
                    <a:prstGeom prst="rect">
                      <a:avLst/>
                    </a:prstGeom>
                    <a:noFill/>
                    <a:ln w="9525">
                      <a:noFill/>
                      <a:miter lim="800000"/>
                      <a:headEnd/>
                      <a:tailEnd/>
                    </a:ln>
                  </pic:spPr>
                </pic:pic>
              </a:graphicData>
            </a:graphic>
          </wp:inline>
        </w:drawing>
      </w:r>
    </w:p>
    <w:p w:rsidR="002B592A" w:rsidRDefault="0091755D" w:rsidP="0091755D">
      <w:pPr>
        <w:pStyle w:val="Beschriftung"/>
      </w:pPr>
      <w:r>
        <w:t>Abb.5: Schiffe Versenken - Statistik</w:t>
      </w:r>
    </w:p>
    <w:p w:rsidR="00B86E86" w:rsidRDefault="00B86E86" w:rsidP="00007E8C">
      <w:r>
        <w:t>Hier können neben den eigenen Spielstatistiken auch die anderer Benutzer eingesehen werden. Auch der Aufruf des Impressums funktioniert auf die gleiche Art und Weise über den Button „Impressum“.</w:t>
      </w:r>
    </w:p>
    <w:p w:rsidR="002B592A" w:rsidRDefault="00B86E86" w:rsidP="00007E8C">
      <w:r>
        <w:t>Möchte ein Spieler nicht mehr spielen, ist es empfohlen, sich über den Button „Logout“ auszuloggen.</w:t>
      </w:r>
    </w:p>
    <w:p w:rsidR="00007E8C" w:rsidRDefault="008C19E9" w:rsidP="00153D4D">
      <w:pPr>
        <w:pStyle w:val="berschrift1"/>
        <w:numPr>
          <w:ilvl w:val="0"/>
          <w:numId w:val="1"/>
        </w:numPr>
        <w:rPr>
          <w:color w:val="943634" w:themeColor="accent2" w:themeShade="BF"/>
        </w:rPr>
      </w:pPr>
      <w:bookmarkStart w:id="29" w:name="_Toc419716721"/>
      <w:r>
        <w:rPr>
          <w:color w:val="943634" w:themeColor="accent2" w:themeShade="BF"/>
        </w:rPr>
        <w:lastRenderedPageBreak/>
        <w:t>Technische Umsetzung</w:t>
      </w:r>
      <w:bookmarkEnd w:id="29"/>
    </w:p>
    <w:p w:rsidR="00CC3277" w:rsidRPr="00CC3277" w:rsidRDefault="00CC3277" w:rsidP="00CC3277">
      <w:r>
        <w:t xml:space="preserve">Schiffe versenken teilt sich auf technischer Ebene in eine Datenbank, eine Java-Script-Anwendung sowie eine </w:t>
      </w:r>
      <w:commentRangeStart w:id="30"/>
      <w:r>
        <w:t>Website</w:t>
      </w:r>
      <w:commentRangeEnd w:id="30"/>
      <w:r w:rsidR="00E8232E">
        <w:rPr>
          <w:rStyle w:val="Kommentarzeichen"/>
        </w:rPr>
        <w:commentReference w:id="30"/>
      </w:r>
      <w:r>
        <w:t>. Durch das Zusammenspiel dieser drei Komponenten werden dem Spiel verschiedene Eigenschaften zu Teil, welche ein</w:t>
      </w:r>
      <w:del w:id="31" w:author="Benjamin Luhn" w:date="2015-05-18T20:33:00Z">
        <w:r w:rsidDel="00E8232E">
          <w:delText>e</w:delText>
        </w:r>
      </w:del>
      <w:r>
        <w:t xml:space="preserve"> unvergleichbares Spielerlebnis garantieren.</w:t>
      </w:r>
    </w:p>
    <w:p w:rsidR="001639CE" w:rsidRDefault="00153D4D" w:rsidP="00153D4D">
      <w:pPr>
        <w:pStyle w:val="berschrift2"/>
        <w:numPr>
          <w:ilvl w:val="1"/>
          <w:numId w:val="1"/>
        </w:numPr>
        <w:rPr>
          <w:color w:val="943634" w:themeColor="accent2" w:themeShade="BF"/>
        </w:rPr>
      </w:pPr>
      <w:r>
        <w:rPr>
          <w:color w:val="943634" w:themeColor="accent2" w:themeShade="BF"/>
        </w:rPr>
        <w:t xml:space="preserve"> </w:t>
      </w:r>
      <w:r>
        <w:rPr>
          <w:color w:val="943634" w:themeColor="accent2" w:themeShade="BF"/>
        </w:rPr>
        <w:tab/>
      </w:r>
      <w:bookmarkStart w:id="32" w:name="_Toc419716722"/>
      <w:r w:rsidR="001639CE" w:rsidRPr="001639CE">
        <w:rPr>
          <w:color w:val="943634" w:themeColor="accent2" w:themeShade="BF"/>
        </w:rPr>
        <w:t>Ordnerstruktur</w:t>
      </w:r>
      <w:bookmarkEnd w:id="32"/>
    </w:p>
    <w:p w:rsidR="00D01F09" w:rsidRDefault="00D01F09" w:rsidP="001639CE">
      <w:r>
        <w:t>Um den internen Aufbau des Spiels übersichtlich zu gestalten, wurde Schiffe Versenken in drei große Hauptordner aufgeteilt, welche logisch voneinander abgegrenzt sind. Diese sind in die Teile Organisation, Datenbank und Website aufgeteilt.</w:t>
      </w:r>
    </w:p>
    <w:p w:rsidR="00D01F09" w:rsidRDefault="00CB6C4E" w:rsidP="00D01F09">
      <w:pPr>
        <w:keepNext/>
      </w:pPr>
      <w:r>
        <w:object w:dxaOrig="11085" w:dyaOrig="6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276.75pt" o:ole="">
            <v:imagedata r:id="rId18" o:title=""/>
          </v:shape>
          <o:OLEObject Type="Embed" ProgID="Visio.Drawing.15" ShapeID="_x0000_i1025" DrawAspect="Content" ObjectID="_1493486805" r:id="rId19"/>
        </w:object>
      </w:r>
    </w:p>
    <w:p w:rsidR="00D01F09" w:rsidRDefault="00D01F09" w:rsidP="00D01F09">
      <w:pPr>
        <w:pStyle w:val="Beschriftung"/>
      </w:pPr>
      <w:r>
        <w:t>Abb.</w:t>
      </w:r>
      <w:r w:rsidR="003A26AC">
        <w:t>6</w:t>
      </w:r>
      <w:r>
        <w:t>: Interne Ordnerstruktur</w:t>
      </w:r>
    </w:p>
    <w:p w:rsidR="009F21CC" w:rsidRPr="001639CE" w:rsidRDefault="009F21CC" w:rsidP="001639CE">
      <w:r>
        <w:t xml:space="preserve">In dem Ordner </w:t>
      </w:r>
      <w:r w:rsidR="00BF3C09">
        <w:t>"</w:t>
      </w:r>
      <w:r>
        <w:t>Organisation</w:t>
      </w:r>
      <w:r w:rsidR="00BF3C09">
        <w:t>"</w:t>
      </w:r>
      <w:r>
        <w:t xml:space="preserve"> werden alle wichtigen Daten zu</w:t>
      </w:r>
      <w:r w:rsidR="00011B89">
        <w:t>r Dokumentation</w:t>
      </w:r>
      <w:r>
        <w:t xml:space="preserve"> gespeichert. Der Ordner </w:t>
      </w:r>
      <w:r w:rsidR="00BF3C09">
        <w:t>"</w:t>
      </w:r>
      <w:r>
        <w:t>Datenbank</w:t>
      </w:r>
      <w:r w:rsidR="00BF3C09">
        <w:t>"</w:t>
      </w:r>
      <w:r>
        <w:t xml:space="preserve"> beinhaltet die nötigen Dateien, welche zum </w:t>
      </w:r>
      <w:del w:id="33" w:author="Benjamin Luhn" w:date="2015-05-18T20:33:00Z">
        <w:r w:rsidDel="00E8232E">
          <w:delText xml:space="preserve">Betrieben </w:delText>
        </w:r>
      </w:del>
      <w:ins w:id="34" w:author="Benjamin Luhn" w:date="2015-05-18T20:33:00Z">
        <w:r w:rsidR="00E8232E">
          <w:t>Betreiben</w:t>
        </w:r>
        <w:r w:rsidR="00E8232E">
          <w:t xml:space="preserve"> </w:t>
        </w:r>
      </w:ins>
      <w:r>
        <w:t xml:space="preserve">der Datenbank nötig sind. Hier werden auch die Speicher- und Ladedateien, sowie Logins gespeichert. Die Websitedaten an sich werden in dem Ordner </w:t>
      </w:r>
      <w:r w:rsidR="00BF3C09">
        <w:t>"</w:t>
      </w:r>
      <w:commentRangeStart w:id="35"/>
      <w:r>
        <w:t>Website</w:t>
      </w:r>
      <w:commentRangeEnd w:id="35"/>
      <w:r w:rsidR="00E8232E">
        <w:rPr>
          <w:rStyle w:val="Kommentarzeichen"/>
        </w:rPr>
        <w:commentReference w:id="35"/>
      </w:r>
      <w:r w:rsidR="00BF3C09">
        <w:t>"</w:t>
      </w:r>
      <w:r>
        <w:t xml:space="preserve"> gehalten. Dazu zählen sowohl die Logik, als auch die Designs und die Kommunikation mit der Datenbank. Die Ordner </w:t>
      </w:r>
      <w:r w:rsidR="00BF3C09">
        <w:t>"</w:t>
      </w:r>
      <w:commentRangeStart w:id="36"/>
      <w:r>
        <w:t>DAO</w:t>
      </w:r>
      <w:commentRangeEnd w:id="36"/>
      <w:r w:rsidR="00E8232E">
        <w:rPr>
          <w:rStyle w:val="Kommentarzeichen"/>
        </w:rPr>
        <w:commentReference w:id="36"/>
      </w:r>
      <w:r w:rsidR="00BF3C09">
        <w:t>"</w:t>
      </w:r>
      <w:r>
        <w:t xml:space="preserve">, </w:t>
      </w:r>
      <w:r w:rsidR="00BF3C09">
        <w:t>"</w:t>
      </w:r>
      <w:commentRangeStart w:id="37"/>
      <w:r>
        <w:t>Rest</w:t>
      </w:r>
      <w:commentRangeEnd w:id="37"/>
      <w:r w:rsidR="00E8232E">
        <w:rPr>
          <w:rStyle w:val="Kommentarzeichen"/>
        </w:rPr>
        <w:commentReference w:id="37"/>
      </w:r>
      <w:r w:rsidR="00BF3C09">
        <w:t>"</w:t>
      </w:r>
      <w:r>
        <w:t xml:space="preserve"> und </w:t>
      </w:r>
      <w:r w:rsidR="00BF3C09">
        <w:t>"</w:t>
      </w:r>
      <w:commentRangeStart w:id="38"/>
      <w:r>
        <w:t>scripts</w:t>
      </w:r>
      <w:commentRangeEnd w:id="38"/>
      <w:r w:rsidR="00E8232E">
        <w:rPr>
          <w:rStyle w:val="Kommentarzeichen"/>
        </w:rPr>
        <w:commentReference w:id="38"/>
      </w:r>
      <w:r w:rsidR="00BF3C09">
        <w:t>"</w:t>
      </w:r>
      <w:r>
        <w:t xml:space="preserve"> weisen noch weitere Unterdateien auf, welche für den Inhalt und den Betrieb der Website notwendig sind.</w:t>
      </w:r>
    </w:p>
    <w:p w:rsidR="00637C89" w:rsidRPr="00637C89" w:rsidRDefault="00153D4D" w:rsidP="00153D4D">
      <w:pPr>
        <w:pStyle w:val="berschrift2"/>
        <w:numPr>
          <w:ilvl w:val="1"/>
          <w:numId w:val="1"/>
        </w:numPr>
        <w:rPr>
          <w:color w:val="943634" w:themeColor="accent2" w:themeShade="BF"/>
        </w:rPr>
      </w:pPr>
      <w:r>
        <w:rPr>
          <w:color w:val="943634" w:themeColor="accent2" w:themeShade="BF"/>
        </w:rPr>
        <w:t xml:space="preserve"> </w:t>
      </w:r>
      <w:r>
        <w:rPr>
          <w:color w:val="943634" w:themeColor="accent2" w:themeShade="BF"/>
        </w:rPr>
        <w:tab/>
      </w:r>
      <w:bookmarkStart w:id="39" w:name="_Toc419716723"/>
      <w:r w:rsidR="00A01837">
        <w:rPr>
          <w:color w:val="943634" w:themeColor="accent2" w:themeShade="BF"/>
        </w:rPr>
        <w:t>Architektur</w:t>
      </w:r>
      <w:bookmarkEnd w:id="39"/>
    </w:p>
    <w:p w:rsidR="00A01837" w:rsidRDefault="00A01837" w:rsidP="00A01837"/>
    <w:p w:rsidR="00153D4D" w:rsidRDefault="00153D4D" w:rsidP="00A01837"/>
    <w:p w:rsidR="00153D4D" w:rsidRDefault="00153D4D" w:rsidP="00A01837"/>
    <w:p w:rsidR="00B11262" w:rsidRDefault="00B11262" w:rsidP="00A01837"/>
    <w:p w:rsidR="00B11262" w:rsidRDefault="00B11262" w:rsidP="00A01837"/>
    <w:p w:rsidR="00B11262" w:rsidRDefault="00B11262" w:rsidP="00A01837"/>
    <w:p w:rsidR="00B11262" w:rsidRDefault="00B11262" w:rsidP="00A01837"/>
    <w:p w:rsidR="00B11262" w:rsidRDefault="00B11262" w:rsidP="00A01837"/>
    <w:p w:rsidR="00153D4D" w:rsidRPr="00A01837" w:rsidRDefault="00153D4D" w:rsidP="00A01837"/>
    <w:p w:rsidR="00AE5F10" w:rsidRPr="008C19E9" w:rsidRDefault="00153D4D" w:rsidP="00153D4D">
      <w:pPr>
        <w:pStyle w:val="berschrift2"/>
        <w:numPr>
          <w:ilvl w:val="1"/>
          <w:numId w:val="1"/>
        </w:numPr>
        <w:rPr>
          <w:color w:val="943634" w:themeColor="accent2" w:themeShade="BF"/>
        </w:rPr>
      </w:pPr>
      <w:r>
        <w:rPr>
          <w:color w:val="943634" w:themeColor="accent2" w:themeShade="BF"/>
        </w:rPr>
        <w:t xml:space="preserve"> </w:t>
      </w:r>
      <w:r>
        <w:rPr>
          <w:color w:val="943634" w:themeColor="accent2" w:themeShade="BF"/>
        </w:rPr>
        <w:tab/>
      </w:r>
      <w:bookmarkStart w:id="40" w:name="_Toc419716724"/>
      <w:r w:rsidR="00AE5F10" w:rsidRPr="008C19E9">
        <w:rPr>
          <w:color w:val="943634" w:themeColor="accent2" w:themeShade="BF"/>
        </w:rPr>
        <w:t>Datenbankrealisierung</w:t>
      </w:r>
      <w:bookmarkEnd w:id="40"/>
    </w:p>
    <w:p w:rsidR="00153D4D" w:rsidRDefault="00CF02AC" w:rsidP="00153D4D">
      <w:pPr>
        <w:keepNext/>
      </w:pPr>
      <w:r>
        <w:t xml:space="preserve">Das Datenmodell der Datenbank ist möglichst einfach gehalten. </w:t>
      </w:r>
      <w:r w:rsidR="00E3435B">
        <w:t>Sowohl die GUI der Website</w:t>
      </w:r>
      <w:del w:id="41" w:author="Benjamin Luhn" w:date="2015-05-18T20:35:00Z">
        <w:r w:rsidR="00E3435B" w:rsidDel="00E8232E">
          <w:delText>,</w:delText>
        </w:r>
      </w:del>
      <w:r w:rsidR="00E3435B">
        <w:t xml:space="preserve"> als auch das Spiel selbst kommunizieren stets mit der Datenbank. </w:t>
      </w:r>
      <w:r w:rsidR="00543BD0">
        <w:rPr>
          <w:noProof/>
        </w:rPr>
        <w:pict>
          <v:shape id="_x0000_s1053" type="#_x0000_t75" style="position:absolute;left:0;text-align:left;margin-left:0;margin-top:40.25pt;width:246.55pt;height:330.6pt;z-index:251667456;mso-position-horizontal:left;mso-position-horizontal-relative:text;mso-position-vertical-relative:text">
            <v:imagedata r:id="rId20" o:title=""/>
            <w10:wrap type="square"/>
          </v:shape>
          <o:OLEObject Type="Embed" ProgID="Visio.Drawing.15" ShapeID="_x0000_s1053" DrawAspect="Content" ObjectID="_1493486806" r:id="rId21"/>
        </w:pict>
      </w:r>
    </w:p>
    <w:p w:rsidR="00E3435B" w:rsidRDefault="00E3435B" w:rsidP="00E3435B">
      <w:r>
        <w:t>Die Website speichert persönliche Daten, welche aus Registrierungsvorgängen gewonnen werden, in der Datenbank. Diese werden ebenfalls verwendet, um spätere Logins verschiedener Benutzer zu ermöglichen und zu verifizieren.</w:t>
      </w:r>
    </w:p>
    <w:p w:rsidR="00153D4D" w:rsidRDefault="00E3435B" w:rsidP="00E3435B">
      <w:r>
        <w:t>Für das Spiel an sich wird in der Datenbank pro Partie ein Zustand gespeichert. Dieser kann Phase 1 (Schiffe setzen), Phase 2 (Schiffe versenken), Spieler 1 gewonnen oder Spieler 2 gewonnen sein.</w:t>
      </w:r>
      <w:r w:rsidR="00661C89">
        <w:t xml:space="preserve"> Danach </w:t>
      </w:r>
      <w:r>
        <w:t xml:space="preserve">kommuniziert </w:t>
      </w:r>
      <w:r w:rsidR="00661C89">
        <w:t xml:space="preserve"> das Spiel</w:t>
      </w:r>
      <w:r>
        <w:t xml:space="preserve"> immer "rundenbasiert" mit der Datenbank. Bei jedem Spielzug</w:t>
      </w:r>
      <w:r w:rsidR="00661C89">
        <w:t xml:space="preserve"> werden dann verschiedene Spielzugtypen</w:t>
      </w:r>
      <w:del w:id="42" w:author="Benjamin Luhn" w:date="2015-05-18T20:36:00Z">
        <w:r w:rsidR="00661C89" w:rsidDel="00E8232E">
          <w:delText xml:space="preserve"> </w:delText>
        </w:r>
        <w:commentRangeStart w:id="43"/>
        <w:r w:rsidR="00661C89" w:rsidDel="00E8232E">
          <w:delText>mit jeweils unterschiedlichen Farbcodes gespeichert</w:delText>
        </w:r>
      </w:del>
      <w:commentRangeEnd w:id="43"/>
      <w:r w:rsidR="00E8232E">
        <w:rPr>
          <w:rStyle w:val="Kommentarzeichen"/>
        </w:rPr>
        <w:commentReference w:id="43"/>
      </w:r>
      <w:r w:rsidR="00661C89">
        <w:t xml:space="preserve">. Diese sind Setzen, </w:t>
      </w:r>
    </w:p>
    <w:p w:rsidR="00E3435B" w:rsidRDefault="00153D4D" w:rsidP="00153D4D">
      <w:pPr>
        <w:pStyle w:val="Beschriftung"/>
      </w:pPr>
      <w:r>
        <w:t>Abb.</w:t>
      </w:r>
      <w:r w:rsidR="003A26AC">
        <w:t>7</w:t>
      </w:r>
      <w:r>
        <w:t xml:space="preserve">: ER-Modell der Datenbank </w:t>
      </w:r>
      <w:r>
        <w:tab/>
      </w:r>
      <w:r>
        <w:tab/>
      </w:r>
      <w:r>
        <w:tab/>
      </w:r>
      <w:r>
        <w:tab/>
        <w:t xml:space="preserve">    </w:t>
      </w:r>
      <w:r w:rsidR="00661C89" w:rsidRPr="00153D4D">
        <w:rPr>
          <w:b w:val="0"/>
          <w:bCs w:val="0"/>
          <w:color w:val="auto"/>
          <w:sz w:val="22"/>
          <w:szCs w:val="22"/>
        </w:rPr>
        <w:t>Löschen und Angriff.</w:t>
      </w:r>
      <w:r w:rsidR="00661C89">
        <w:t xml:space="preserve"> </w:t>
      </w:r>
    </w:p>
    <w:p w:rsidR="002F3D6A" w:rsidRDefault="00661C89" w:rsidP="003E34FE">
      <w:r>
        <w:t>Durch diese verschiedenen Zustände und Spielzugtypen wird es außerdem ermöglicht</w:t>
      </w:r>
      <w:del w:id="44" w:author="Benjamin Luhn" w:date="2015-05-18T20:36:00Z">
        <w:r w:rsidDel="00860DC0">
          <w:delText>,</w:delText>
        </w:r>
      </w:del>
      <w:r>
        <w:t xml:space="preserve"> eine Spieler- bzw. Spielstatistik zu erstellen.</w:t>
      </w:r>
    </w:p>
    <w:p w:rsidR="003E34FE" w:rsidRPr="00967D29" w:rsidRDefault="00153D4D" w:rsidP="00153D4D">
      <w:pPr>
        <w:pStyle w:val="berschrift2"/>
        <w:numPr>
          <w:ilvl w:val="1"/>
          <w:numId w:val="1"/>
        </w:numPr>
        <w:rPr>
          <w:color w:val="943634" w:themeColor="accent2" w:themeShade="BF"/>
        </w:rPr>
      </w:pPr>
      <w:r>
        <w:rPr>
          <w:color w:val="943634" w:themeColor="accent2" w:themeShade="BF"/>
        </w:rPr>
        <w:tab/>
      </w:r>
      <w:bookmarkStart w:id="45" w:name="_Toc419716725"/>
      <w:r w:rsidR="00967D29" w:rsidRPr="00967D29">
        <w:rPr>
          <w:color w:val="943634" w:themeColor="accent2" w:themeShade="BF"/>
        </w:rPr>
        <w:t>Sicherheit</w:t>
      </w:r>
      <w:bookmarkEnd w:id="45"/>
    </w:p>
    <w:p w:rsidR="003F198A" w:rsidRDefault="00967D29" w:rsidP="003E34FE">
      <w:r>
        <w:t xml:space="preserve">Schiffe Versenken ist durch einen qualitativen Programmierstil vor ungewollter und gewollter Manipulation durch Benutzer gesichert. Mit Hilfe von </w:t>
      </w:r>
      <w:r w:rsidR="00A347BD">
        <w:t>regulären Ausdrücken</w:t>
      </w:r>
      <w:r w:rsidR="00AD56E9">
        <w:t xml:space="preserve"> und prepared Statements</w:t>
      </w:r>
      <w:r>
        <w:t xml:space="preserve"> werden SQL-Injections verhindert, welche Schäden in der Datenbank hervorrufen könnten.</w:t>
      </w:r>
      <w:r w:rsidR="00A347BD">
        <w:t xml:space="preserve"> Das bedeutet, gewisse Eingaben dürfen durch die Nutzer nicht vorgenommen werden bzw. </w:t>
      </w:r>
      <w:r w:rsidR="00A347BD">
        <w:lastRenderedPageBreak/>
        <w:t>sind nicht möglich</w:t>
      </w:r>
      <w:r w:rsidR="003F198A">
        <w:t xml:space="preserve"> und werden verhinde</w:t>
      </w:r>
      <w:r w:rsidR="00AD56E9">
        <w:t>rt</w:t>
      </w:r>
      <w:r w:rsidR="00A347BD">
        <w:t>.</w:t>
      </w:r>
      <w:r>
        <w:t xml:space="preserve"> </w:t>
      </w:r>
      <w:r w:rsidR="00A347BD">
        <w:t xml:space="preserve">Zusätzlich verfügt der Login über eine </w:t>
      </w:r>
      <w:r w:rsidR="00A347BD" w:rsidRPr="00A347BD">
        <w:t>SHA2-256</w:t>
      </w:r>
      <w:r w:rsidR="00A347BD">
        <w:t xml:space="preserve"> Passwortverschlüsselung</w:t>
      </w:r>
      <w:r w:rsidR="0091755D" w:rsidRPr="0091755D">
        <w:t xml:space="preserve"> </w:t>
      </w:r>
      <w:r w:rsidR="0091755D">
        <w:t xml:space="preserve">und einem automatischen Logout nach einer gewissen </w:t>
      </w:r>
      <w:commentRangeStart w:id="46"/>
      <w:r w:rsidR="0091755D">
        <w:t>Zeitspanne</w:t>
      </w:r>
      <w:commentRangeEnd w:id="46"/>
      <w:r w:rsidR="00860DC0">
        <w:rPr>
          <w:rStyle w:val="Kommentarzeichen"/>
        </w:rPr>
        <w:commentReference w:id="46"/>
      </w:r>
      <w:r w:rsidR="0091755D">
        <w:t xml:space="preserve">, was auch </w:t>
      </w:r>
      <w:r>
        <w:t xml:space="preserve">Session-Hijacking </w:t>
      </w:r>
      <w:r w:rsidR="0091755D">
        <w:t xml:space="preserve">verhindert. </w:t>
      </w:r>
      <w:r w:rsidR="001F2BD1">
        <w:t xml:space="preserve">Session Fixation </w:t>
      </w:r>
      <w:r>
        <w:t xml:space="preserve">wird mittels </w:t>
      </w:r>
      <w:r w:rsidR="0091755D">
        <w:t>automatisch neu generierter Session IDs nach jedem Login entgegengewirkt</w:t>
      </w:r>
      <w:r>
        <w:t>. So sind Nutzer vor dem Übergriff auf Ihre Spieldaten geschützt</w:t>
      </w:r>
      <w:r w:rsidR="00BF3C09">
        <w:t>.</w:t>
      </w:r>
    </w:p>
    <w:p w:rsidR="003F198A" w:rsidRDefault="003F198A" w:rsidP="003F198A">
      <w:pPr>
        <w:pStyle w:val="berschrift2"/>
        <w:numPr>
          <w:ilvl w:val="1"/>
          <w:numId w:val="1"/>
        </w:numPr>
        <w:rPr>
          <w:color w:val="943634" w:themeColor="accent2" w:themeShade="BF"/>
        </w:rPr>
      </w:pPr>
      <w:r>
        <w:rPr>
          <w:color w:val="943634" w:themeColor="accent2" w:themeShade="BF"/>
        </w:rPr>
        <w:t xml:space="preserve"> </w:t>
      </w:r>
      <w:r>
        <w:rPr>
          <w:color w:val="943634" w:themeColor="accent2" w:themeShade="BF"/>
        </w:rPr>
        <w:tab/>
      </w:r>
      <w:bookmarkStart w:id="47" w:name="_Toc419716726"/>
      <w:r>
        <w:rPr>
          <w:color w:val="943634" w:themeColor="accent2" w:themeShade="BF"/>
        </w:rPr>
        <w:t>D</w:t>
      </w:r>
      <w:r w:rsidRPr="002F3D6A">
        <w:rPr>
          <w:color w:val="943634" w:themeColor="accent2" w:themeShade="BF"/>
        </w:rPr>
        <w:t>esign</w:t>
      </w:r>
      <w:bookmarkEnd w:id="47"/>
    </w:p>
    <w:p w:rsidR="003F198A" w:rsidRPr="003E34FE" w:rsidRDefault="003F198A" w:rsidP="003E34FE">
      <w:r>
        <w:t xml:space="preserve">Schiffe Versenken besticht nicht nur durch viele und sichere Funktionalitäten, sondern auch durch ein einmaliges Design. </w:t>
      </w:r>
      <w:r w:rsidR="00B86E86">
        <w:t>Neben einem stilsicheren Hintergrund auf jeder Seite</w:t>
      </w:r>
      <w:del w:id="48" w:author="Benjamin Luhn" w:date="2015-05-18T20:38:00Z">
        <w:r w:rsidR="001F2BD1" w:rsidDel="00860DC0">
          <w:delText>,</w:delText>
        </w:r>
      </w:del>
      <w:r w:rsidR="00B86E86">
        <w:t xml:space="preserve"> kommt eine atemberaubende musikalische Unter</w:t>
      </w:r>
      <w:r w:rsidR="001F2BD1">
        <w:t>malung hinzu. Das Menü wird durch eine Sidebar realisiert, welche in einem elegantem und zeitlosen Aussehen gestaltet wurde.</w:t>
      </w:r>
      <w:r w:rsidR="00B11262">
        <w:t xml:space="preserve"> Eine übersichtliche Menüführung und freundliche einladende Beschreibungen runden das Ganze ab.</w:t>
      </w:r>
    </w:p>
    <w:p w:rsidR="00007E8C" w:rsidRPr="00AD56E9" w:rsidRDefault="006D5002" w:rsidP="00311E2A">
      <w:pPr>
        <w:pStyle w:val="berschrift1"/>
        <w:numPr>
          <w:ilvl w:val="0"/>
          <w:numId w:val="1"/>
        </w:numPr>
        <w:rPr>
          <w:rStyle w:val="IntensiverVerweis"/>
          <w:b/>
          <w:bCs/>
          <w:smallCaps w:val="0"/>
          <w:color w:val="943634" w:themeColor="accent2" w:themeShade="BF"/>
          <w:spacing w:val="0"/>
          <w:u w:val="none"/>
        </w:rPr>
      </w:pPr>
      <w:bookmarkStart w:id="49" w:name="_Toc419716727"/>
      <w:r>
        <w:rPr>
          <w:color w:val="943634" w:themeColor="accent2" w:themeShade="BF"/>
        </w:rPr>
        <w:t>Zusammenfassung</w:t>
      </w:r>
      <w:r w:rsidR="0043756B">
        <w:rPr>
          <w:color w:val="943634" w:themeColor="accent2" w:themeShade="BF"/>
        </w:rPr>
        <w:t xml:space="preserve"> </w:t>
      </w:r>
      <w:r w:rsidR="00153D4D">
        <w:rPr>
          <w:color w:val="943634" w:themeColor="accent2" w:themeShade="BF"/>
        </w:rPr>
        <w:t xml:space="preserve">&amp; </w:t>
      </w:r>
      <w:r w:rsidR="0043756B">
        <w:rPr>
          <w:color w:val="943634" w:themeColor="accent2" w:themeShade="BF"/>
        </w:rPr>
        <w:t>Erweiterbarkeit</w:t>
      </w:r>
      <w:bookmarkEnd w:id="49"/>
    </w:p>
    <w:p w:rsidR="00F26BAA" w:rsidRDefault="00B11262" w:rsidP="00AD56E9">
      <w:r>
        <w:t>Schiffe Versenken bietet a</w:t>
      </w:r>
      <w:r w:rsidR="00F26BAA">
        <w:t>uch für zukünftige Ausbaumöglichkeiten bereits viele</w:t>
      </w:r>
      <w:r>
        <w:t>, bei der Entwicklung bedachte</w:t>
      </w:r>
      <w:r w:rsidR="00F26BAA">
        <w:t xml:space="preserve"> Ansätze</w:t>
      </w:r>
      <w:r>
        <w:t>. Hierzu zählt z.B. die Möglichkeit ein</w:t>
      </w:r>
      <w:ins w:id="50" w:author="Benjamin Luhn" w:date="2015-05-18T20:39:00Z">
        <w:r w:rsidR="00860DC0">
          <w:t>e</w:t>
        </w:r>
      </w:ins>
      <w:r>
        <w:t xml:space="preserve"> Multiplayerfähigkeit zu implementieren und so ein Spielen gegen andere menschliche Spieler zu </w:t>
      </w:r>
      <w:commentRangeStart w:id="51"/>
      <w:r>
        <w:t>ermöglichen</w:t>
      </w:r>
      <w:commentRangeEnd w:id="51"/>
      <w:r w:rsidR="00860DC0">
        <w:rPr>
          <w:rStyle w:val="Kommentarzeichen"/>
        </w:rPr>
        <w:commentReference w:id="51"/>
      </w:r>
      <w:r>
        <w:t>. Darüber hinaus ist es ebenfalls eingeplant</w:t>
      </w:r>
      <w:ins w:id="52" w:author="Benjamin Luhn" w:date="2015-05-18T20:40:00Z">
        <w:r w:rsidR="00860DC0">
          <w:t>,</w:t>
        </w:r>
      </w:ins>
      <w:r>
        <w:t xml:space="preserve"> andere Schwierigkeitsstufen der KI, sowie mehrere Spielmodi mit unterschiedlich großen Schlachtfeldern und Schiffen zu </w:t>
      </w:r>
      <w:commentRangeStart w:id="53"/>
      <w:r>
        <w:t>entwickeln</w:t>
      </w:r>
      <w:commentRangeEnd w:id="53"/>
      <w:r w:rsidR="00860DC0">
        <w:rPr>
          <w:rStyle w:val="Kommentarzeichen"/>
        </w:rPr>
        <w:commentReference w:id="53"/>
      </w:r>
      <w:r>
        <w:t>.</w:t>
      </w:r>
    </w:p>
    <w:p w:rsidR="00B11262" w:rsidRDefault="00B11262" w:rsidP="00B11262">
      <w:r>
        <w:t xml:space="preserve">Insgesamt ist Schiffe Versenken als eine innovative Neuauflage eines bereits seit Jahrhunderten gespielten Klassikers zu sehen, welche noch großes Potential zur Erweiterbarkeit vermittelt. Viele neue Funktionen und ein neues Design fördern die Bedienbarkeit und sind ein Garant für Spielfreude. </w:t>
      </w:r>
    </w:p>
    <w:p w:rsidR="00B11262" w:rsidRDefault="00B11262" w:rsidP="00AD56E9"/>
    <w:p w:rsidR="00B11262" w:rsidRDefault="00B11262" w:rsidP="00AD56E9"/>
    <w:p w:rsidR="00007E8C" w:rsidRDefault="00007E8C" w:rsidP="00007E8C"/>
    <w:p w:rsidR="008C19E9" w:rsidRDefault="008C19E9" w:rsidP="00007E8C"/>
    <w:p w:rsidR="008C19E9" w:rsidRDefault="008C19E9" w:rsidP="00007E8C"/>
    <w:p w:rsidR="008C19E9" w:rsidRDefault="008C19E9" w:rsidP="00007E8C"/>
    <w:p w:rsidR="008C19E9" w:rsidRDefault="008C19E9" w:rsidP="00007E8C"/>
    <w:p w:rsidR="008C19E9" w:rsidRDefault="008C19E9" w:rsidP="00007E8C"/>
    <w:p w:rsidR="003E34FE" w:rsidRDefault="003E34FE">
      <w:pPr>
        <w:rPr>
          <w:rStyle w:val="IntensiverVerweis"/>
          <w:rFonts w:asciiTheme="majorHAnsi" w:eastAsiaTheme="majorEastAsia" w:hAnsiTheme="majorHAnsi" w:cstheme="majorBidi"/>
          <w:bCs w:val="0"/>
          <w:smallCaps w:val="0"/>
          <w:color w:val="943634" w:themeColor="accent2" w:themeShade="BF"/>
          <w:spacing w:val="0"/>
          <w:sz w:val="28"/>
          <w:szCs w:val="28"/>
          <w:u w:val="none"/>
        </w:rPr>
      </w:pPr>
      <w:r>
        <w:rPr>
          <w:rStyle w:val="IntensiverVerweis"/>
          <w:b w:val="0"/>
          <w:smallCaps w:val="0"/>
          <w:color w:val="943634" w:themeColor="accent2" w:themeShade="BF"/>
          <w:spacing w:val="0"/>
          <w:u w:val="none"/>
        </w:rPr>
        <w:br w:type="page"/>
      </w:r>
    </w:p>
    <w:p w:rsidR="00353422" w:rsidRDefault="00353422" w:rsidP="00B1484B">
      <w:pPr>
        <w:pStyle w:val="berschrift1"/>
        <w:rPr>
          <w:rStyle w:val="IntensiverVerweis"/>
          <w:b/>
          <w:smallCaps w:val="0"/>
          <w:color w:val="943634" w:themeColor="accent2" w:themeShade="BF"/>
          <w:spacing w:val="0"/>
          <w:u w:val="none"/>
        </w:rPr>
        <w:sectPr w:rsidR="00353422" w:rsidSect="00353422">
          <w:pgSz w:w="11906" w:h="16838"/>
          <w:pgMar w:top="1417" w:right="1417" w:bottom="1134" w:left="1417" w:header="708" w:footer="708" w:gutter="0"/>
          <w:pgNumType w:fmt="numberInDash" w:start="1"/>
          <w:cols w:space="708"/>
          <w:titlePg/>
          <w:docGrid w:linePitch="360"/>
        </w:sectPr>
      </w:pPr>
    </w:p>
    <w:p w:rsidR="004370BC" w:rsidRDefault="00007E8C" w:rsidP="00B1484B">
      <w:pPr>
        <w:pStyle w:val="berschrift1"/>
        <w:rPr>
          <w:rStyle w:val="IntensiverVerweis"/>
          <w:b/>
          <w:smallCaps w:val="0"/>
          <w:color w:val="943634" w:themeColor="accent2" w:themeShade="BF"/>
          <w:spacing w:val="0"/>
          <w:u w:val="none"/>
        </w:rPr>
      </w:pPr>
      <w:bookmarkStart w:id="54" w:name="_Toc419716728"/>
      <w:r w:rsidRPr="00B52A41">
        <w:rPr>
          <w:rStyle w:val="IntensiverVerweis"/>
          <w:b/>
          <w:smallCaps w:val="0"/>
          <w:color w:val="943634" w:themeColor="accent2" w:themeShade="BF"/>
          <w:spacing w:val="0"/>
          <w:u w:val="none"/>
        </w:rPr>
        <w:lastRenderedPageBreak/>
        <w:t>Eigenständigkeitserklärung</w:t>
      </w:r>
      <w:bookmarkEnd w:id="54"/>
    </w:p>
    <w:p w:rsidR="00F76881" w:rsidRPr="00F76881" w:rsidRDefault="00F76881" w:rsidP="00F76881"/>
    <w:p w:rsidR="00B1484B" w:rsidRDefault="00B52A41" w:rsidP="00B52A41">
      <w:r>
        <w:t>Hiermit erklären wir, dass die vorliegende Projektarbeit von uns selbständig erarbeitet und verfasst wurde.</w:t>
      </w:r>
    </w:p>
    <w:p w:rsidR="00B52A41" w:rsidRDefault="00B52A41" w:rsidP="00B52A41"/>
    <w:p w:rsidR="00103141" w:rsidRDefault="00103141" w:rsidP="00B52A41"/>
    <w:p w:rsidR="00353422" w:rsidRPr="0091755D" w:rsidRDefault="00543BD0" w:rsidP="00B52A41">
      <w:r w:rsidRPr="00543BD0">
        <w:rPr>
          <w:noProof/>
          <w:u w:val="single"/>
          <w:lang w:eastAsia="de-DE"/>
        </w:rPr>
        <w:pict>
          <v:shapetype id="_x0000_t32" coordsize="21600,21600" o:spt="32" o:oned="t" path="m,l21600,21600e" filled="f">
            <v:path arrowok="t" fillok="f" o:connecttype="none"/>
            <o:lock v:ext="edit" shapetype="t"/>
          </v:shapetype>
          <v:shape id="_x0000_s1045" type="#_x0000_t32" style="position:absolute;left:0;text-align:left;margin-left:-.2pt;margin-top:18.55pt;width:449.3pt;height:0;z-index:251661312" o:connectortype="straight"/>
        </w:pict>
      </w:r>
      <w:r w:rsidR="0091755D">
        <w:t>Hameln, 12.05.2015</w:t>
      </w:r>
    </w:p>
    <w:p w:rsidR="00353422" w:rsidRPr="00353422" w:rsidRDefault="00353422" w:rsidP="00353422">
      <w:pPr>
        <w:jc w:val="left"/>
        <w:rPr>
          <w:sz w:val="20"/>
        </w:rPr>
      </w:pPr>
      <w:r w:rsidRPr="00353422">
        <w:rPr>
          <w:sz w:val="20"/>
        </w:rPr>
        <w:t>(Ort, Datum)</w:t>
      </w:r>
      <w:r w:rsidRPr="00353422">
        <w:rPr>
          <w:sz w:val="20"/>
        </w:rPr>
        <w:tab/>
      </w:r>
      <w:r w:rsidRPr="00353422">
        <w:rPr>
          <w:sz w:val="20"/>
        </w:rPr>
        <w:tab/>
      </w:r>
      <w:r w:rsidRPr="00353422">
        <w:rPr>
          <w:sz w:val="20"/>
        </w:rPr>
        <w:tab/>
      </w:r>
      <w:r w:rsidRPr="00353422">
        <w:rPr>
          <w:sz w:val="20"/>
        </w:rPr>
        <w:tab/>
      </w:r>
      <w:r w:rsidRPr="00353422">
        <w:rPr>
          <w:sz w:val="20"/>
        </w:rPr>
        <w:tab/>
      </w:r>
      <w:r w:rsidRPr="00353422">
        <w:rPr>
          <w:sz w:val="20"/>
        </w:rPr>
        <w:tab/>
      </w:r>
      <w:r w:rsidRPr="00353422">
        <w:rPr>
          <w:sz w:val="20"/>
        </w:rPr>
        <w:tab/>
      </w:r>
      <w:r>
        <w:rPr>
          <w:sz w:val="20"/>
        </w:rPr>
        <w:t xml:space="preserve">                          </w:t>
      </w:r>
      <w:r w:rsidRPr="00353422">
        <w:rPr>
          <w:sz w:val="20"/>
        </w:rPr>
        <w:t>(Unterschrift Simon Bruns)</w:t>
      </w:r>
    </w:p>
    <w:p w:rsidR="00353422" w:rsidRDefault="00353422" w:rsidP="00353422">
      <w:pPr>
        <w:jc w:val="left"/>
        <w:rPr>
          <w:sz w:val="20"/>
        </w:rPr>
      </w:pPr>
    </w:p>
    <w:p w:rsidR="00103141" w:rsidRPr="00353422" w:rsidRDefault="00103141" w:rsidP="00353422">
      <w:pPr>
        <w:jc w:val="left"/>
        <w:rPr>
          <w:sz w:val="20"/>
        </w:rPr>
      </w:pPr>
    </w:p>
    <w:p w:rsidR="00353422" w:rsidRPr="0091755D" w:rsidRDefault="00543BD0" w:rsidP="00353422">
      <w:pPr>
        <w:jc w:val="left"/>
      </w:pPr>
      <w:r w:rsidRPr="00543BD0">
        <w:rPr>
          <w:noProof/>
          <w:u w:val="single"/>
          <w:lang w:eastAsia="de-DE"/>
        </w:rPr>
        <w:pict>
          <v:shape id="_x0000_s1046" type="#_x0000_t32" style="position:absolute;margin-left:.55pt;margin-top:17.95pt;width:449.3pt;height:0;z-index:251662336" o:connectortype="straight"/>
        </w:pict>
      </w:r>
      <w:r w:rsidR="0091755D" w:rsidRPr="0091755D">
        <w:t>Hameln, 12.05.2015</w:t>
      </w:r>
    </w:p>
    <w:p w:rsidR="00353422" w:rsidRPr="00353422" w:rsidRDefault="00353422" w:rsidP="00353422">
      <w:pPr>
        <w:jc w:val="left"/>
        <w:rPr>
          <w:sz w:val="20"/>
        </w:rPr>
      </w:pPr>
      <w:r w:rsidRPr="00353422">
        <w:rPr>
          <w:sz w:val="20"/>
        </w:rPr>
        <w:t>(Ort, Datum)</w:t>
      </w:r>
      <w:r w:rsidRPr="00353422">
        <w:rPr>
          <w:sz w:val="20"/>
        </w:rPr>
        <w:tab/>
      </w:r>
      <w:r w:rsidRPr="00353422">
        <w:rPr>
          <w:sz w:val="20"/>
        </w:rPr>
        <w:tab/>
      </w:r>
      <w:r w:rsidRPr="00353422">
        <w:rPr>
          <w:sz w:val="20"/>
        </w:rPr>
        <w:tab/>
      </w:r>
      <w:r w:rsidRPr="00353422">
        <w:rPr>
          <w:sz w:val="20"/>
        </w:rPr>
        <w:tab/>
      </w:r>
      <w:r w:rsidRPr="00353422">
        <w:rPr>
          <w:sz w:val="20"/>
        </w:rPr>
        <w:tab/>
      </w:r>
      <w:r w:rsidRPr="00353422">
        <w:rPr>
          <w:sz w:val="20"/>
        </w:rPr>
        <w:tab/>
      </w:r>
      <w:r w:rsidRPr="00353422">
        <w:rPr>
          <w:sz w:val="20"/>
        </w:rPr>
        <w:tab/>
      </w:r>
      <w:r>
        <w:rPr>
          <w:sz w:val="20"/>
        </w:rPr>
        <w:t xml:space="preserve">                   </w:t>
      </w:r>
      <w:r w:rsidRPr="00353422">
        <w:rPr>
          <w:sz w:val="20"/>
        </w:rPr>
        <w:t>(Unterschrift Philipp Klabunde)</w:t>
      </w:r>
    </w:p>
    <w:p w:rsidR="00353422" w:rsidRDefault="00353422" w:rsidP="00353422">
      <w:pPr>
        <w:jc w:val="left"/>
        <w:rPr>
          <w:sz w:val="20"/>
        </w:rPr>
      </w:pPr>
    </w:p>
    <w:p w:rsidR="00103141" w:rsidRPr="00353422" w:rsidRDefault="00103141" w:rsidP="00353422">
      <w:pPr>
        <w:jc w:val="left"/>
        <w:rPr>
          <w:sz w:val="20"/>
        </w:rPr>
      </w:pPr>
    </w:p>
    <w:p w:rsidR="00353422" w:rsidRPr="0091755D" w:rsidRDefault="0091755D" w:rsidP="00353422">
      <w:pPr>
        <w:jc w:val="left"/>
      </w:pPr>
      <w:r>
        <w:t>Hameln, 12.05.2015</w:t>
      </w:r>
    </w:p>
    <w:p w:rsidR="00353422" w:rsidRPr="00353422" w:rsidRDefault="00543BD0" w:rsidP="00353422">
      <w:pPr>
        <w:jc w:val="left"/>
        <w:rPr>
          <w:sz w:val="20"/>
        </w:rPr>
      </w:pPr>
      <w:r w:rsidRPr="00543BD0">
        <w:rPr>
          <w:noProof/>
          <w:sz w:val="20"/>
          <w:u w:val="single"/>
          <w:lang w:eastAsia="de-DE"/>
        </w:rPr>
        <w:pict>
          <v:shape id="_x0000_s1047" type="#_x0000_t32" style="position:absolute;margin-left:.55pt;margin-top:0;width:449.3pt;height:0;z-index:251663360" o:connectortype="straight"/>
        </w:pict>
      </w:r>
      <w:r w:rsidR="00353422" w:rsidRPr="00353422">
        <w:rPr>
          <w:sz w:val="20"/>
        </w:rPr>
        <w:t>(Ort, Datum)</w:t>
      </w:r>
      <w:r w:rsidR="00353422" w:rsidRPr="00353422">
        <w:rPr>
          <w:sz w:val="20"/>
        </w:rPr>
        <w:tab/>
      </w:r>
      <w:r w:rsidR="00353422" w:rsidRPr="00353422">
        <w:rPr>
          <w:sz w:val="20"/>
        </w:rPr>
        <w:tab/>
      </w:r>
      <w:r w:rsidR="00353422" w:rsidRPr="00353422">
        <w:rPr>
          <w:sz w:val="20"/>
        </w:rPr>
        <w:tab/>
      </w:r>
      <w:r w:rsidR="00353422" w:rsidRPr="00353422">
        <w:rPr>
          <w:sz w:val="20"/>
        </w:rPr>
        <w:tab/>
      </w:r>
      <w:r w:rsidR="00353422" w:rsidRPr="00353422">
        <w:rPr>
          <w:sz w:val="20"/>
        </w:rPr>
        <w:tab/>
      </w:r>
      <w:r w:rsidR="00353422" w:rsidRPr="00353422">
        <w:rPr>
          <w:sz w:val="20"/>
        </w:rPr>
        <w:tab/>
      </w:r>
      <w:r w:rsidR="00353422" w:rsidRPr="00353422">
        <w:rPr>
          <w:sz w:val="20"/>
        </w:rPr>
        <w:tab/>
      </w:r>
      <w:r w:rsidR="00353422">
        <w:rPr>
          <w:sz w:val="20"/>
        </w:rPr>
        <w:t xml:space="preserve">                      </w:t>
      </w:r>
      <w:r w:rsidR="00353422" w:rsidRPr="00353422">
        <w:rPr>
          <w:sz w:val="20"/>
        </w:rPr>
        <w:t>(Unterschrift Benjamin Luhn)</w:t>
      </w:r>
    </w:p>
    <w:p w:rsidR="00353422" w:rsidRDefault="00353422" w:rsidP="00353422">
      <w:pPr>
        <w:jc w:val="left"/>
        <w:rPr>
          <w:sz w:val="20"/>
        </w:rPr>
      </w:pPr>
    </w:p>
    <w:p w:rsidR="00103141" w:rsidRPr="00353422" w:rsidRDefault="00103141" w:rsidP="00353422">
      <w:pPr>
        <w:jc w:val="left"/>
        <w:rPr>
          <w:sz w:val="20"/>
        </w:rPr>
      </w:pPr>
    </w:p>
    <w:p w:rsidR="00353422" w:rsidRPr="0091755D" w:rsidRDefault="0091755D" w:rsidP="00353422">
      <w:pPr>
        <w:jc w:val="left"/>
      </w:pPr>
      <w:r>
        <w:t>Hameln, 12.05.2015</w:t>
      </w:r>
    </w:p>
    <w:p w:rsidR="00353422" w:rsidRPr="00353422" w:rsidRDefault="00543BD0" w:rsidP="00353422">
      <w:pPr>
        <w:jc w:val="left"/>
        <w:rPr>
          <w:sz w:val="20"/>
        </w:rPr>
      </w:pPr>
      <w:r w:rsidRPr="00543BD0">
        <w:rPr>
          <w:noProof/>
          <w:sz w:val="20"/>
          <w:u w:val="single"/>
          <w:lang w:eastAsia="de-DE"/>
        </w:rPr>
        <w:pict>
          <v:shape id="_x0000_s1048" type="#_x0000_t32" style="position:absolute;margin-left:-.05pt;margin-top:-.15pt;width:449.3pt;height:0;z-index:251664384" o:connectortype="straight"/>
        </w:pict>
      </w:r>
      <w:r w:rsidR="00353422" w:rsidRPr="00353422">
        <w:rPr>
          <w:sz w:val="20"/>
        </w:rPr>
        <w:t>(Ort, Datum)</w:t>
      </w:r>
      <w:r w:rsidR="00353422" w:rsidRPr="00353422">
        <w:rPr>
          <w:sz w:val="20"/>
        </w:rPr>
        <w:tab/>
      </w:r>
      <w:r w:rsidR="00353422" w:rsidRPr="00353422">
        <w:rPr>
          <w:sz w:val="20"/>
        </w:rPr>
        <w:tab/>
      </w:r>
      <w:r w:rsidR="00353422" w:rsidRPr="00353422">
        <w:rPr>
          <w:sz w:val="20"/>
        </w:rPr>
        <w:tab/>
      </w:r>
      <w:r w:rsidR="00353422" w:rsidRPr="00353422">
        <w:rPr>
          <w:sz w:val="20"/>
        </w:rPr>
        <w:tab/>
      </w:r>
      <w:r w:rsidR="00353422" w:rsidRPr="00353422">
        <w:rPr>
          <w:sz w:val="20"/>
        </w:rPr>
        <w:tab/>
      </w:r>
      <w:r w:rsidR="00353422" w:rsidRPr="00353422">
        <w:rPr>
          <w:sz w:val="20"/>
        </w:rPr>
        <w:tab/>
      </w:r>
      <w:r w:rsidR="00353422" w:rsidRPr="00353422">
        <w:rPr>
          <w:sz w:val="20"/>
        </w:rPr>
        <w:tab/>
      </w:r>
      <w:r w:rsidR="00353422">
        <w:rPr>
          <w:sz w:val="20"/>
        </w:rPr>
        <w:t xml:space="preserve">               </w:t>
      </w:r>
      <w:r w:rsidR="00353422" w:rsidRPr="00353422">
        <w:rPr>
          <w:sz w:val="20"/>
        </w:rPr>
        <w:t>(Unterschrift Jonas Pöppelmann)</w:t>
      </w:r>
    </w:p>
    <w:p w:rsidR="00353422" w:rsidRDefault="00353422" w:rsidP="00353422">
      <w:pPr>
        <w:jc w:val="left"/>
        <w:rPr>
          <w:sz w:val="20"/>
        </w:rPr>
      </w:pPr>
    </w:p>
    <w:p w:rsidR="00103141" w:rsidRPr="00353422" w:rsidRDefault="00103141" w:rsidP="00353422">
      <w:pPr>
        <w:jc w:val="left"/>
        <w:rPr>
          <w:sz w:val="20"/>
        </w:rPr>
      </w:pPr>
    </w:p>
    <w:p w:rsidR="00353422" w:rsidRPr="00353422" w:rsidRDefault="00543BD0" w:rsidP="00353422">
      <w:pPr>
        <w:jc w:val="left"/>
        <w:rPr>
          <w:sz w:val="20"/>
        </w:rPr>
      </w:pPr>
      <w:r>
        <w:rPr>
          <w:noProof/>
          <w:sz w:val="20"/>
          <w:lang w:eastAsia="de-DE"/>
        </w:rPr>
        <w:pict>
          <v:shape id="_x0000_s1049" type="#_x0000_t32" style="position:absolute;margin-left:.4pt;margin-top:17.85pt;width:449.3pt;height:0;z-index:251665408" o:connectortype="straight"/>
        </w:pict>
      </w:r>
      <w:r w:rsidR="0091755D">
        <w:t>Hameln, 12.05.2015</w:t>
      </w:r>
    </w:p>
    <w:p w:rsidR="00353422" w:rsidRPr="00353422" w:rsidRDefault="00353422" w:rsidP="00353422">
      <w:pPr>
        <w:jc w:val="left"/>
        <w:rPr>
          <w:sz w:val="20"/>
        </w:rPr>
      </w:pPr>
      <w:r w:rsidRPr="00353422">
        <w:rPr>
          <w:sz w:val="20"/>
        </w:rPr>
        <w:t>(Ort, Datum)</w:t>
      </w:r>
      <w:r w:rsidRPr="00353422">
        <w:rPr>
          <w:sz w:val="20"/>
        </w:rPr>
        <w:tab/>
      </w:r>
      <w:r w:rsidRPr="00353422">
        <w:rPr>
          <w:sz w:val="20"/>
        </w:rPr>
        <w:tab/>
      </w:r>
      <w:r w:rsidRPr="00353422">
        <w:rPr>
          <w:sz w:val="20"/>
        </w:rPr>
        <w:tab/>
      </w:r>
      <w:r w:rsidRPr="00353422">
        <w:rPr>
          <w:sz w:val="20"/>
        </w:rPr>
        <w:tab/>
      </w:r>
      <w:r w:rsidRPr="00353422">
        <w:rPr>
          <w:sz w:val="20"/>
        </w:rPr>
        <w:tab/>
      </w:r>
      <w:r w:rsidRPr="00353422">
        <w:rPr>
          <w:sz w:val="20"/>
        </w:rPr>
        <w:tab/>
      </w:r>
      <w:r w:rsidRPr="00353422">
        <w:rPr>
          <w:sz w:val="20"/>
        </w:rPr>
        <w:tab/>
      </w:r>
      <w:r>
        <w:rPr>
          <w:sz w:val="20"/>
        </w:rPr>
        <w:t xml:space="preserve">                  </w:t>
      </w:r>
      <w:r w:rsidRPr="00353422">
        <w:rPr>
          <w:sz w:val="20"/>
        </w:rPr>
        <w:t>(Unterschrift Alexander Schulz)</w:t>
      </w:r>
    </w:p>
    <w:p w:rsidR="00353422" w:rsidRPr="00353422" w:rsidRDefault="00353422" w:rsidP="00353422"/>
    <w:sectPr w:rsidR="00353422" w:rsidRPr="00353422" w:rsidSect="00353422">
      <w:footerReference w:type="first" r:id="rId22"/>
      <w:type w:val="continuous"/>
      <w:pgSz w:w="11906" w:h="16838"/>
      <w:pgMar w:top="1417" w:right="1417" w:bottom="1134" w:left="1417" w:header="708" w:footer="708" w:gutter="0"/>
      <w:pgNumType w:fmt="numberInDash"/>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6" w:author="Benjamin Luhn" w:date="2015-05-18T20:07:00Z" w:initials="LB">
    <w:p w:rsidR="00BD7C79" w:rsidRDefault="00BD7C79" w:rsidP="00BD7C79">
      <w:pPr>
        <w:pStyle w:val="Kommentartext"/>
      </w:pPr>
      <w:r>
        <w:rPr>
          <w:rStyle w:val="Kommentarzeichen"/>
        </w:rPr>
        <w:annotationRef/>
      </w:r>
      <w:r>
        <w:t>20.5. -&gt; Präsentationstermin</w:t>
      </w:r>
    </w:p>
    <w:p w:rsidR="00BD7C79" w:rsidRDefault="00BD7C79" w:rsidP="00BD7C79">
      <w:pPr>
        <w:pStyle w:val="Kommentartext"/>
      </w:pPr>
      <w:r>
        <w:t>Wir wollen hier ja nicht Lügen, oder? :D</w:t>
      </w:r>
    </w:p>
  </w:comment>
  <w:comment w:id="7" w:author="Benjamin Luhn" w:date="2015-05-18T20:07:00Z" w:initials="LB">
    <w:p w:rsidR="00BD7C79" w:rsidRDefault="00BD7C79" w:rsidP="00BD7C79">
      <w:pPr>
        <w:pStyle w:val="Kommentartext"/>
      </w:pPr>
      <w:r>
        <w:rPr>
          <w:rStyle w:val="Kommentarzeichen"/>
        </w:rPr>
        <w:annotationRef/>
      </w:r>
      <w:r>
        <w:t>s. O.</w:t>
      </w:r>
    </w:p>
  </w:comment>
  <w:comment w:id="9" w:author="Benjamin Luhn" w:date="2015-05-18T20:17:00Z" w:initials="LB">
    <w:p w:rsidR="00451F81" w:rsidRDefault="00451F81">
      <w:pPr>
        <w:pStyle w:val="Kommentartext"/>
      </w:pPr>
      <w:r>
        <w:rPr>
          <w:rStyle w:val="Kommentarzeichen"/>
        </w:rPr>
        <w:annotationRef/>
      </w:r>
      <w:r>
        <w:t>Browser: Kein Firefox</w:t>
      </w:r>
    </w:p>
  </w:comment>
  <w:comment w:id="11" w:author="Benjamin Luhn" w:date="2015-05-18T20:10:00Z" w:initials="LB">
    <w:p w:rsidR="00BD7C79" w:rsidRDefault="00BD7C79">
      <w:pPr>
        <w:pStyle w:val="Kommentartext"/>
      </w:pPr>
      <w:r>
        <w:rPr>
          <w:rStyle w:val="Kommentarzeichen"/>
        </w:rPr>
        <w:annotationRef/>
      </w:r>
      <w:r>
        <w:t>Hier müssen noch einige Daten ergänzt werden. Testdaten.sql zum Teil oder vollständig</w:t>
      </w:r>
    </w:p>
  </w:comment>
  <w:comment w:id="12" w:author="Benjamin Luhn" w:date="2015-05-18T20:09:00Z" w:initials="LB">
    <w:p w:rsidR="00BD7C79" w:rsidRDefault="00BD7C79">
      <w:pPr>
        <w:pStyle w:val="Kommentartext"/>
      </w:pPr>
      <w:r>
        <w:rPr>
          <w:rStyle w:val="Kommentarzeichen"/>
        </w:rPr>
        <w:annotationRef/>
      </w:r>
      <w:r>
        <w:t>Verweis auf Handbuch zur Bedienung</w:t>
      </w:r>
    </w:p>
  </w:comment>
  <w:comment w:id="15" w:author="Benjamin Luhn" w:date="2015-05-18T20:12:00Z" w:initials="LB">
    <w:p w:rsidR="00BD7C79" w:rsidRDefault="00BD7C79">
      <w:pPr>
        <w:pStyle w:val="Kommentartext"/>
      </w:pPr>
      <w:r>
        <w:rPr>
          <w:rStyle w:val="Kommentarzeichen"/>
        </w:rPr>
        <w:annotationRef/>
      </w:r>
      <w:r>
        <w:t>Lieber Felder groß</w:t>
      </w:r>
    </w:p>
  </w:comment>
  <w:comment w:id="21" w:author="Benjamin Luhn" w:date="2015-05-18T20:14:00Z" w:initials="LB">
    <w:p w:rsidR="00BD7C79" w:rsidRDefault="00BD7C79">
      <w:pPr>
        <w:pStyle w:val="Kommentartext"/>
      </w:pPr>
      <w:r>
        <w:rPr>
          <w:rStyle w:val="Kommentarzeichen"/>
        </w:rPr>
        <w:annotationRef/>
      </w:r>
      <w:r>
        <w:t>Geschieht automaisch bei jedem Zug</w:t>
      </w:r>
    </w:p>
  </w:comment>
  <w:comment w:id="25" w:author="Benjamin Luhn" w:date="2015-05-18T20:18:00Z" w:initials="LB">
    <w:p w:rsidR="00451F81" w:rsidRDefault="00451F81">
      <w:pPr>
        <w:pStyle w:val="Kommentartext"/>
      </w:pPr>
      <w:r>
        <w:rPr>
          <w:rStyle w:val="Kommentarzeichen"/>
        </w:rPr>
        <w:annotationRef/>
      </w:r>
      <w:r>
        <w:t>Nicht implementiert</w:t>
      </w:r>
    </w:p>
  </w:comment>
  <w:comment w:id="30" w:author="Benjamin Luhn" w:date="2015-05-18T20:33:00Z" w:initials="LB">
    <w:p w:rsidR="00E8232E" w:rsidRDefault="00E8232E">
      <w:pPr>
        <w:pStyle w:val="Kommentartext"/>
      </w:pPr>
      <w:r>
        <w:rPr>
          <w:rStyle w:val="Kommentarzeichen"/>
        </w:rPr>
        <w:annotationRef/>
      </w:r>
      <w:r>
        <w:t>HTML + PHP</w:t>
      </w:r>
    </w:p>
  </w:comment>
  <w:comment w:id="35" w:author="Benjamin Luhn" w:date="2015-05-18T20:35:00Z" w:initials="LB">
    <w:p w:rsidR="00E8232E" w:rsidRDefault="00E8232E">
      <w:pPr>
        <w:pStyle w:val="Kommentartext"/>
      </w:pPr>
      <w:r>
        <w:rPr>
          <w:rStyle w:val="Kommentarzeichen"/>
        </w:rPr>
        <w:annotationRef/>
      </w:r>
      <w:r>
        <w:t>Hier befinden sich die „Hauptseiten“</w:t>
      </w:r>
    </w:p>
  </w:comment>
  <w:comment w:id="36" w:author="Benjamin Luhn" w:date="2015-05-18T20:34:00Z" w:initials="LB">
    <w:p w:rsidR="00E8232E" w:rsidRDefault="00E8232E">
      <w:pPr>
        <w:pStyle w:val="Kommentartext"/>
      </w:pPr>
      <w:r>
        <w:rPr>
          <w:rStyle w:val="Kommentarzeichen"/>
        </w:rPr>
        <w:annotationRef/>
      </w:r>
      <w:r>
        <w:t>Datenbankschnittstelle</w:t>
      </w:r>
    </w:p>
  </w:comment>
  <w:comment w:id="37" w:author="Benjamin Luhn" w:date="2015-05-18T20:34:00Z" w:initials="LB">
    <w:p w:rsidR="00E8232E" w:rsidRDefault="00E8232E">
      <w:pPr>
        <w:pStyle w:val="Kommentartext"/>
      </w:pPr>
      <w:r>
        <w:rPr>
          <w:rStyle w:val="Kommentarzeichen"/>
        </w:rPr>
        <w:annotationRef/>
      </w:r>
      <w:r>
        <w:t>Kein Ordner sondern *php Dateien</w:t>
      </w:r>
    </w:p>
  </w:comment>
  <w:comment w:id="38" w:author="Benjamin Luhn" w:date="2015-05-18T20:34:00Z" w:initials="LB">
    <w:p w:rsidR="00E8232E" w:rsidRDefault="00E8232E">
      <w:pPr>
        <w:pStyle w:val="Kommentartext"/>
      </w:pPr>
      <w:r>
        <w:rPr>
          <w:rStyle w:val="Kommentarzeichen"/>
        </w:rPr>
        <w:annotationRef/>
      </w:r>
      <w:r>
        <w:t>Javascript</w:t>
      </w:r>
    </w:p>
  </w:comment>
  <w:comment w:id="43" w:author="Benjamin Luhn" w:date="2015-05-18T20:36:00Z" w:initials="LB">
    <w:p w:rsidR="00E8232E" w:rsidRDefault="00E8232E">
      <w:pPr>
        <w:pStyle w:val="Kommentartext"/>
      </w:pPr>
      <w:r>
        <w:rPr>
          <w:rStyle w:val="Kommentarzeichen"/>
        </w:rPr>
        <w:annotationRef/>
      </w:r>
      <w:r>
        <w:t>Farbcodes hat damit nichts am Hut</w:t>
      </w:r>
    </w:p>
  </w:comment>
  <w:comment w:id="46" w:author="Benjamin Luhn" w:date="2015-05-18T20:37:00Z" w:initials="LB">
    <w:p w:rsidR="00860DC0" w:rsidRDefault="00860DC0">
      <w:pPr>
        <w:pStyle w:val="Kommentartext"/>
      </w:pPr>
      <w:r>
        <w:rPr>
          <w:rStyle w:val="Kommentarzeichen"/>
        </w:rPr>
        <w:annotationRef/>
      </w:r>
      <w:r>
        <w:t>Lass das mal weg</w:t>
      </w:r>
    </w:p>
  </w:comment>
  <w:comment w:id="51" w:author="Benjamin Luhn" w:date="2015-05-18T20:39:00Z" w:initials="LB">
    <w:p w:rsidR="00860DC0" w:rsidRDefault="00860DC0">
      <w:pPr>
        <w:pStyle w:val="Kommentartext"/>
      </w:pPr>
      <w:r>
        <w:rPr>
          <w:rStyle w:val="Kommentarzeichen"/>
        </w:rPr>
        <w:annotationRef/>
      </w:r>
      <w:r>
        <w:t>Dies wurde bereits Datenbankseitig implementiert</w:t>
      </w:r>
    </w:p>
  </w:comment>
  <w:comment w:id="53" w:author="Benjamin Luhn" w:date="2015-05-18T20:40:00Z" w:initials="LB">
    <w:p w:rsidR="00860DC0" w:rsidRDefault="00860DC0">
      <w:pPr>
        <w:pStyle w:val="Kommentartext"/>
      </w:pPr>
      <w:r>
        <w:rPr>
          <w:rStyle w:val="Kommentarzeichen"/>
        </w:rPr>
        <w:annotationRef/>
      </w:r>
      <w:r>
        <w:t>Dies ist aufgrund von Dynamischer Struktur in allen Schichten auch  ohne großen Aufwand umsetzbar</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5094F" w:rsidRDefault="0015094F" w:rsidP="00D81FC3">
      <w:pPr>
        <w:spacing w:line="240" w:lineRule="auto"/>
      </w:pPr>
      <w:r>
        <w:separator/>
      </w:r>
    </w:p>
  </w:endnote>
  <w:endnote w:type="continuationSeparator" w:id="0">
    <w:p w:rsidR="0015094F" w:rsidRDefault="0015094F" w:rsidP="00D81FC3">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335763"/>
      <w:docPartObj>
        <w:docPartGallery w:val="Page Numbers (Bottom of Page)"/>
        <w:docPartUnique/>
      </w:docPartObj>
    </w:sdtPr>
    <w:sdtContent>
      <w:p w:rsidR="00D81FC3" w:rsidRDefault="00543BD0" w:rsidP="00D81FC3">
        <w:pPr>
          <w:pStyle w:val="Fuzeile"/>
          <w:tabs>
            <w:tab w:val="clear" w:pos="9072"/>
          </w:tabs>
        </w:pPr>
        <w:r>
          <w:rPr>
            <w:noProof/>
            <w:lang w:eastAsia="zh-TW"/>
          </w:rPr>
          <w:pict>
            <v:group id="_x0000_s3078" style="position:absolute;left:0;text-align:left;margin-left:0;margin-top:0;width:611.15pt;height:15pt;z-index:251660288;mso-width-percent:1000;mso-position-horizontal:center;mso-position-horizontal-relative:page;mso-position-vertical:center;mso-position-vertical-relative:bottom-margin-area;mso-width-percent:1000" coordorigin=",14970" coordsize="12255,300">
              <v:shapetype id="_x0000_t202" coordsize="21600,21600" o:spt="202" path="m,l,21600r21600,l21600,xe">
                <v:stroke joinstyle="miter"/>
                <v:path gradientshapeok="t" o:connecttype="rect"/>
              </v:shapetype>
              <v:shape id="_x0000_s3079" type="#_x0000_t202" style="position:absolute;left:10803;top:14982;width:659;height:288" filled="f" stroked="f">
                <v:textbox style="mso-next-textbox:#_x0000_s3079" inset="0,0,0,0">
                  <w:txbxContent>
                    <w:p w:rsidR="00D81FC3" w:rsidRDefault="00543BD0">
                      <w:pPr>
                        <w:jc w:val="center"/>
                      </w:pPr>
                      <w:fldSimple w:instr=" PAGE    \* MERGEFORMAT ">
                        <w:r w:rsidR="00860DC0" w:rsidRPr="00860DC0">
                          <w:rPr>
                            <w:noProof/>
                            <w:color w:val="8C8C8C" w:themeColor="background1" w:themeShade="8C"/>
                          </w:rPr>
                          <w:t>-</w:t>
                        </w:r>
                        <w:r w:rsidR="00860DC0">
                          <w:rPr>
                            <w:noProof/>
                          </w:rPr>
                          <w:t xml:space="preserve"> 8 -</w:t>
                        </w:r>
                      </w:fldSimple>
                    </w:p>
                  </w:txbxContent>
                </v:textbox>
              </v:shape>
              <v:group id="_x0000_s3080" style="position:absolute;top:14970;width:12255;height:230;flip:x" coordorigin="-8,14978" coordsize="12255,23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3081" type="#_x0000_t34" style="position:absolute;left:-8;top:14978;width:1260;height:230;flip:y" o:connectortype="elbow" adj=",1024457,257" strokecolor="#a5a5a5 [2092]"/>
                <v:shape id="_x0000_s3082" type="#_x0000_t34" style="position:absolute;left:1252;top:14978;width:10995;height:230;rotation:180" o:connectortype="elbow" adj="20904,-1024457,-24046" strokecolor="#a5a5a5 [2092]"/>
              </v:group>
              <w10:wrap anchorx="page" anchory="page"/>
            </v:group>
          </w:pict>
        </w:r>
        <w:r w:rsidR="00D81FC3">
          <w:tab/>
          <w:t>Schiffe versenken</w:t>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335780"/>
      <w:docPartObj>
        <w:docPartGallery w:val="Page Numbers (Bottom of Page)"/>
        <w:docPartUnique/>
      </w:docPartObj>
    </w:sdtPr>
    <w:sdtContent>
      <w:p w:rsidR="00353422" w:rsidRDefault="00543BD0">
        <w:pPr>
          <w:pStyle w:val="Fuzeile"/>
        </w:pPr>
        <w:r>
          <w:rPr>
            <w:noProof/>
            <w:lang w:eastAsia="zh-TW"/>
          </w:rPr>
          <w:pict>
            <v:group id="_x0000_s3083" style="position:absolute;left:0;text-align:left;margin-left:0;margin-top:0;width:611.15pt;height:15pt;z-index:251662336;mso-width-percent:1000;mso-position-horizontal:center;mso-position-horizontal-relative:page;mso-position-vertical:center;mso-position-vertical-relative:bottom-margin-area;mso-width-percent:1000" coordorigin=",14970" coordsize="12255,300">
              <v:shapetype id="_x0000_t202" coordsize="21600,21600" o:spt="202" path="m,l,21600r21600,l21600,xe">
                <v:stroke joinstyle="miter"/>
                <v:path gradientshapeok="t" o:connecttype="rect"/>
              </v:shapetype>
              <v:shape id="_x0000_s3084" type="#_x0000_t202" style="position:absolute;left:10803;top:14982;width:659;height:288" filled="f" stroked="f">
                <v:textbox style="mso-next-textbox:#_x0000_s3084" inset="0,0,0,0">
                  <w:txbxContent>
                    <w:p w:rsidR="00353422" w:rsidRDefault="00543BD0">
                      <w:pPr>
                        <w:jc w:val="center"/>
                      </w:pPr>
                      <w:fldSimple w:instr=" PAGE    \* MERGEFORMAT ">
                        <w:r w:rsidR="00451F81">
                          <w:rPr>
                            <w:noProof/>
                          </w:rPr>
                          <w:t>- 1 -</w:t>
                        </w:r>
                      </w:fldSimple>
                    </w:p>
                  </w:txbxContent>
                </v:textbox>
              </v:shape>
              <v:group id="_x0000_s3085" style="position:absolute;top:14970;width:12255;height:230;flip:x" coordorigin="-8,14978" coordsize="12255,23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3086" type="#_x0000_t34" style="position:absolute;left:-8;top:14978;width:1260;height:230;flip:y" o:connectortype="elbow" adj=",1024457,257" strokecolor="#a5a5a5 [2092]"/>
                <v:shape id="_x0000_s3087" type="#_x0000_t34" style="position:absolute;left:1252;top:14978;width:10995;height:230;rotation:180" o:connectortype="elbow" adj="20904,-1024457,-24046" strokecolor="#a5a5a5 [2092]"/>
              </v:group>
              <w10:wrap anchorx="page" anchory="page"/>
            </v:group>
          </w:pict>
        </w:r>
        <w:r w:rsidR="00353422">
          <w:tab/>
          <w:t>Schiffe versenken</w:t>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335782"/>
      <w:docPartObj>
        <w:docPartGallery w:val="Page Numbers (Bottom of Page)"/>
        <w:docPartUnique/>
      </w:docPartObj>
    </w:sdtPr>
    <w:sdtContent>
      <w:p w:rsidR="00353422" w:rsidRDefault="00353422">
        <w:pPr>
          <w:pStyle w:val="Fuzeile"/>
        </w:pPr>
        <w:r>
          <w:tab/>
          <w:t>Schiffe versenken</w: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5094F" w:rsidRDefault="0015094F" w:rsidP="00D81FC3">
      <w:pPr>
        <w:spacing w:line="240" w:lineRule="auto"/>
      </w:pPr>
      <w:r>
        <w:separator/>
      </w:r>
    </w:p>
  </w:footnote>
  <w:footnote w:type="continuationSeparator" w:id="0">
    <w:p w:rsidR="0015094F" w:rsidRDefault="0015094F" w:rsidP="00D81FC3">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B59C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1E02FAE"/>
    <w:multiLevelType w:val="multilevel"/>
    <w:tmpl w:val="0407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EF043A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CB21E1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692B626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7DCF31E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0"/>
  </w:num>
  <w:num w:numId="3">
    <w:abstractNumId w:val="1"/>
  </w:num>
  <w:num w:numId="4">
    <w:abstractNumId w:val="4"/>
  </w:num>
  <w:num w:numId="5">
    <w:abstractNumId w:val="5"/>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trackRevisions/>
  <w:defaultTabStop w:val="708"/>
  <w:hyphenationZone w:val="425"/>
  <w:drawingGridHorizontalSpacing w:val="110"/>
  <w:displayHorizontalDrawingGridEvery w:val="2"/>
  <w:characterSpacingControl w:val="doNotCompress"/>
  <w:hdrShapeDefaults>
    <o:shapedefaults v:ext="edit" spidmax="20482"/>
    <o:shapelayout v:ext="edit">
      <o:idmap v:ext="edit" data="3"/>
      <o:rules v:ext="edit">
        <o:r id="V:Rule5" type="connector" idref="#_x0000_s3082"/>
        <o:r id="V:Rule6" type="connector" idref="#_x0000_s3087"/>
        <o:r id="V:Rule7" type="connector" idref="#_x0000_s3081"/>
        <o:r id="V:Rule8" type="connector" idref="#_x0000_s3086"/>
      </o:rules>
    </o:shapelayout>
  </w:hdrShapeDefaults>
  <w:footnotePr>
    <w:footnote w:id="-1"/>
    <w:footnote w:id="0"/>
  </w:footnotePr>
  <w:endnotePr>
    <w:endnote w:id="-1"/>
    <w:endnote w:id="0"/>
  </w:endnotePr>
  <w:compat/>
  <w:rsids>
    <w:rsidRoot w:val="004370BC"/>
    <w:rsid w:val="00007E8C"/>
    <w:rsid w:val="00011B89"/>
    <w:rsid w:val="0004173D"/>
    <w:rsid w:val="0004546C"/>
    <w:rsid w:val="000524B7"/>
    <w:rsid w:val="00067EEF"/>
    <w:rsid w:val="000F3C56"/>
    <w:rsid w:val="00103141"/>
    <w:rsid w:val="0015094F"/>
    <w:rsid w:val="00153D4D"/>
    <w:rsid w:val="001639CE"/>
    <w:rsid w:val="00194A82"/>
    <w:rsid w:val="001B4624"/>
    <w:rsid w:val="001F2BD1"/>
    <w:rsid w:val="00214E85"/>
    <w:rsid w:val="00260F80"/>
    <w:rsid w:val="00264B16"/>
    <w:rsid w:val="00270532"/>
    <w:rsid w:val="002B592A"/>
    <w:rsid w:val="002B5E0B"/>
    <w:rsid w:val="002F3D6A"/>
    <w:rsid w:val="00311E2A"/>
    <w:rsid w:val="003124ED"/>
    <w:rsid w:val="00353422"/>
    <w:rsid w:val="003A1B67"/>
    <w:rsid w:val="003A26AC"/>
    <w:rsid w:val="003C2368"/>
    <w:rsid w:val="003C7774"/>
    <w:rsid w:val="003E34FE"/>
    <w:rsid w:val="003F198A"/>
    <w:rsid w:val="004014A5"/>
    <w:rsid w:val="00430AD3"/>
    <w:rsid w:val="004370BC"/>
    <w:rsid w:val="0043756B"/>
    <w:rsid w:val="00451F81"/>
    <w:rsid w:val="004D3426"/>
    <w:rsid w:val="00507A35"/>
    <w:rsid w:val="00534D85"/>
    <w:rsid w:val="00543BD0"/>
    <w:rsid w:val="0056274E"/>
    <w:rsid w:val="005F5680"/>
    <w:rsid w:val="00607FF4"/>
    <w:rsid w:val="00637C89"/>
    <w:rsid w:val="00643073"/>
    <w:rsid w:val="00651CC0"/>
    <w:rsid w:val="00661C89"/>
    <w:rsid w:val="006B5A7D"/>
    <w:rsid w:val="006D5002"/>
    <w:rsid w:val="006E7EAE"/>
    <w:rsid w:val="00721DA5"/>
    <w:rsid w:val="007C7D14"/>
    <w:rsid w:val="007F748E"/>
    <w:rsid w:val="008465C6"/>
    <w:rsid w:val="00860DC0"/>
    <w:rsid w:val="00891EBC"/>
    <w:rsid w:val="008C19E9"/>
    <w:rsid w:val="008D2181"/>
    <w:rsid w:val="0091755D"/>
    <w:rsid w:val="00957DFD"/>
    <w:rsid w:val="00967D29"/>
    <w:rsid w:val="009F21CC"/>
    <w:rsid w:val="00A01837"/>
    <w:rsid w:val="00A102B0"/>
    <w:rsid w:val="00A347BD"/>
    <w:rsid w:val="00A5066E"/>
    <w:rsid w:val="00AD56E9"/>
    <w:rsid w:val="00AE5F10"/>
    <w:rsid w:val="00AF313C"/>
    <w:rsid w:val="00B11262"/>
    <w:rsid w:val="00B1484B"/>
    <w:rsid w:val="00B52A41"/>
    <w:rsid w:val="00B5425F"/>
    <w:rsid w:val="00B74305"/>
    <w:rsid w:val="00B86E86"/>
    <w:rsid w:val="00BD7C79"/>
    <w:rsid w:val="00BF3C09"/>
    <w:rsid w:val="00C60841"/>
    <w:rsid w:val="00CB6C4E"/>
    <w:rsid w:val="00CC3277"/>
    <w:rsid w:val="00CE3E01"/>
    <w:rsid w:val="00CF02AC"/>
    <w:rsid w:val="00D01F09"/>
    <w:rsid w:val="00D12874"/>
    <w:rsid w:val="00D21E0C"/>
    <w:rsid w:val="00D81FC3"/>
    <w:rsid w:val="00DC4FAD"/>
    <w:rsid w:val="00DC5B21"/>
    <w:rsid w:val="00DD5A0E"/>
    <w:rsid w:val="00E3435B"/>
    <w:rsid w:val="00E35BDE"/>
    <w:rsid w:val="00E8232E"/>
    <w:rsid w:val="00E8693F"/>
    <w:rsid w:val="00EF2821"/>
    <w:rsid w:val="00F07DA9"/>
    <w:rsid w:val="00F26BAA"/>
    <w:rsid w:val="00F76881"/>
    <w:rsid w:val="00FB73D8"/>
    <w:rsid w:val="00FC7414"/>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rules v:ext="edit">
        <o:r id="V:Rule6" type="connector" idref="#_x0000_s1045"/>
        <o:r id="V:Rule7" type="connector" idref="#_x0000_s1046"/>
        <o:r id="V:Rule8" type="connector" idref="#_x0000_s1048"/>
        <o:r id="V:Rule9" type="connector" idref="#_x0000_s1049"/>
        <o:r id="V:Rule10" type="connector" idref="#_x0000_s104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07A35"/>
  </w:style>
  <w:style w:type="paragraph" w:styleId="berschrift1">
    <w:name w:val="heading 1"/>
    <w:basedOn w:val="Standard"/>
    <w:next w:val="Standard"/>
    <w:link w:val="berschrift1Zchn"/>
    <w:uiPriority w:val="9"/>
    <w:qFormat/>
    <w:rsid w:val="004370B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270532"/>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Absatz-Standardschriftart">
    <w:name w:val="Default Paragraph Font"/>
    <w:uiPriority w:val="1"/>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IntensivesAnfhrungszeichen">
    <w:name w:val="Intense Quote"/>
    <w:basedOn w:val="Standard"/>
    <w:next w:val="Standard"/>
    <w:link w:val="IntensivesAnfhrungszeichenZchn"/>
    <w:uiPriority w:val="30"/>
    <w:qFormat/>
    <w:rsid w:val="00507A35"/>
    <w:pPr>
      <w:pBdr>
        <w:bottom w:val="single" w:sz="4" w:space="4" w:color="4F81BD" w:themeColor="accent1"/>
      </w:pBdr>
      <w:spacing w:before="200" w:after="280"/>
      <w:ind w:left="936" w:right="936"/>
    </w:pPr>
    <w:rPr>
      <w:b/>
      <w:bCs/>
      <w:i/>
      <w:iCs/>
      <w:color w:val="4F81BD" w:themeColor="accent1"/>
    </w:rPr>
  </w:style>
  <w:style w:type="character" w:customStyle="1" w:styleId="IntensivesAnfhrungszeichenZchn">
    <w:name w:val="Intensives Anführungszeichen Zchn"/>
    <w:basedOn w:val="Absatz-Standardschriftart"/>
    <w:link w:val="IntensivesAnfhrungszeichen"/>
    <w:uiPriority w:val="30"/>
    <w:rsid w:val="00507A35"/>
    <w:rPr>
      <w:b/>
      <w:bCs/>
      <w:i/>
      <w:iCs/>
      <w:color w:val="4F81BD" w:themeColor="accent1"/>
    </w:rPr>
  </w:style>
  <w:style w:type="paragraph" w:styleId="KeinLeerraum">
    <w:name w:val="No Spacing"/>
    <w:link w:val="KeinLeerraumZchn"/>
    <w:uiPriority w:val="1"/>
    <w:qFormat/>
    <w:rsid w:val="004370BC"/>
    <w:pPr>
      <w:spacing w:line="240" w:lineRule="auto"/>
      <w:jc w:val="left"/>
    </w:pPr>
    <w:rPr>
      <w:rFonts w:eastAsiaTheme="minorEastAsia"/>
    </w:rPr>
  </w:style>
  <w:style w:type="character" w:customStyle="1" w:styleId="KeinLeerraumZchn">
    <w:name w:val="Kein Leerraum Zchn"/>
    <w:basedOn w:val="Absatz-Standardschriftart"/>
    <w:link w:val="KeinLeerraum"/>
    <w:uiPriority w:val="1"/>
    <w:rsid w:val="004370BC"/>
    <w:rPr>
      <w:rFonts w:eastAsiaTheme="minorEastAsia"/>
    </w:rPr>
  </w:style>
  <w:style w:type="paragraph" w:styleId="Sprechblasentext">
    <w:name w:val="Balloon Text"/>
    <w:basedOn w:val="Standard"/>
    <w:link w:val="SprechblasentextZchn"/>
    <w:uiPriority w:val="99"/>
    <w:semiHidden/>
    <w:unhideWhenUsed/>
    <w:rsid w:val="004370BC"/>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370BC"/>
    <w:rPr>
      <w:rFonts w:ascii="Tahoma" w:hAnsi="Tahoma" w:cs="Tahoma"/>
      <w:sz w:val="16"/>
      <w:szCs w:val="16"/>
    </w:rPr>
  </w:style>
  <w:style w:type="character" w:styleId="IntensiverVerweis">
    <w:name w:val="Intense Reference"/>
    <w:basedOn w:val="Absatz-Standardschriftart"/>
    <w:uiPriority w:val="32"/>
    <w:qFormat/>
    <w:rsid w:val="004370BC"/>
    <w:rPr>
      <w:b/>
      <w:bCs/>
      <w:smallCaps/>
      <w:color w:val="C0504D" w:themeColor="accent2"/>
      <w:spacing w:val="5"/>
      <w:u w:val="single"/>
    </w:rPr>
  </w:style>
  <w:style w:type="character" w:styleId="Buchtitel">
    <w:name w:val="Book Title"/>
    <w:basedOn w:val="Absatz-Standardschriftart"/>
    <w:uiPriority w:val="33"/>
    <w:qFormat/>
    <w:rsid w:val="004370BC"/>
    <w:rPr>
      <w:b/>
      <w:bCs/>
      <w:smallCaps/>
      <w:spacing w:val="5"/>
    </w:rPr>
  </w:style>
  <w:style w:type="character" w:styleId="SchwacherVerweis">
    <w:name w:val="Subtle Reference"/>
    <w:basedOn w:val="Absatz-Standardschriftart"/>
    <w:uiPriority w:val="31"/>
    <w:qFormat/>
    <w:rsid w:val="004370BC"/>
    <w:rPr>
      <w:smallCaps/>
      <w:color w:val="C0504D" w:themeColor="accent2"/>
      <w:u w:val="single"/>
    </w:rPr>
  </w:style>
  <w:style w:type="character" w:customStyle="1" w:styleId="berschrift1Zchn">
    <w:name w:val="Überschrift 1 Zchn"/>
    <w:basedOn w:val="Absatz-Standardschriftart"/>
    <w:link w:val="berschrift1"/>
    <w:uiPriority w:val="9"/>
    <w:rsid w:val="004370BC"/>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07E8C"/>
    <w:pPr>
      <w:spacing w:line="276" w:lineRule="auto"/>
      <w:jc w:val="left"/>
      <w:outlineLvl w:val="9"/>
    </w:pPr>
  </w:style>
  <w:style w:type="paragraph" w:styleId="Verzeichnis1">
    <w:name w:val="toc 1"/>
    <w:basedOn w:val="Standard"/>
    <w:next w:val="Standard"/>
    <w:autoRedefine/>
    <w:uiPriority w:val="39"/>
    <w:unhideWhenUsed/>
    <w:rsid w:val="00007E8C"/>
    <w:pPr>
      <w:spacing w:after="100"/>
    </w:pPr>
  </w:style>
  <w:style w:type="character" w:styleId="Hyperlink">
    <w:name w:val="Hyperlink"/>
    <w:basedOn w:val="Absatz-Standardschriftart"/>
    <w:uiPriority w:val="99"/>
    <w:unhideWhenUsed/>
    <w:rsid w:val="00007E8C"/>
    <w:rPr>
      <w:color w:val="0000FF" w:themeColor="hyperlink"/>
      <w:u w:val="single"/>
    </w:rPr>
  </w:style>
  <w:style w:type="paragraph" w:styleId="Kopfzeile">
    <w:name w:val="header"/>
    <w:basedOn w:val="Standard"/>
    <w:link w:val="KopfzeileZchn"/>
    <w:uiPriority w:val="99"/>
    <w:semiHidden/>
    <w:unhideWhenUsed/>
    <w:rsid w:val="00D81FC3"/>
    <w:pPr>
      <w:tabs>
        <w:tab w:val="center" w:pos="4536"/>
        <w:tab w:val="right" w:pos="9072"/>
      </w:tabs>
      <w:spacing w:line="240" w:lineRule="auto"/>
    </w:pPr>
  </w:style>
  <w:style w:type="character" w:customStyle="1" w:styleId="KopfzeileZchn">
    <w:name w:val="Kopfzeile Zchn"/>
    <w:basedOn w:val="Absatz-Standardschriftart"/>
    <w:link w:val="Kopfzeile"/>
    <w:uiPriority w:val="99"/>
    <w:semiHidden/>
    <w:rsid w:val="00D81FC3"/>
  </w:style>
  <w:style w:type="paragraph" w:styleId="Fuzeile">
    <w:name w:val="footer"/>
    <w:basedOn w:val="Standard"/>
    <w:link w:val="FuzeileZchn"/>
    <w:uiPriority w:val="99"/>
    <w:semiHidden/>
    <w:unhideWhenUsed/>
    <w:rsid w:val="00D81FC3"/>
    <w:pPr>
      <w:tabs>
        <w:tab w:val="center" w:pos="4536"/>
        <w:tab w:val="right" w:pos="9072"/>
      </w:tabs>
      <w:spacing w:line="240" w:lineRule="auto"/>
    </w:pPr>
  </w:style>
  <w:style w:type="character" w:customStyle="1" w:styleId="FuzeileZchn">
    <w:name w:val="Fußzeile Zchn"/>
    <w:basedOn w:val="Absatz-Standardschriftart"/>
    <w:link w:val="Fuzeile"/>
    <w:uiPriority w:val="99"/>
    <w:semiHidden/>
    <w:rsid w:val="00D81FC3"/>
  </w:style>
  <w:style w:type="character" w:customStyle="1" w:styleId="berschrift2Zchn">
    <w:name w:val="Überschrift 2 Zchn"/>
    <w:basedOn w:val="Absatz-Standardschriftart"/>
    <w:link w:val="berschrift2"/>
    <w:uiPriority w:val="9"/>
    <w:rsid w:val="00270532"/>
    <w:rPr>
      <w:rFonts w:asciiTheme="majorHAnsi" w:eastAsiaTheme="majorEastAsia" w:hAnsiTheme="majorHAnsi" w:cstheme="majorBidi"/>
      <w:b/>
      <w:bCs/>
      <w:color w:val="4F81BD" w:themeColor="accent1"/>
      <w:sz w:val="26"/>
      <w:szCs w:val="26"/>
    </w:rPr>
  </w:style>
  <w:style w:type="paragraph" w:styleId="Verzeichnis2">
    <w:name w:val="toc 2"/>
    <w:basedOn w:val="Standard"/>
    <w:next w:val="Standard"/>
    <w:autoRedefine/>
    <w:uiPriority w:val="39"/>
    <w:unhideWhenUsed/>
    <w:rsid w:val="00721DA5"/>
    <w:pPr>
      <w:spacing w:after="100"/>
      <w:ind w:left="220"/>
    </w:pPr>
  </w:style>
  <w:style w:type="paragraph" w:styleId="Listenabsatz">
    <w:name w:val="List Paragraph"/>
    <w:basedOn w:val="Standard"/>
    <w:uiPriority w:val="34"/>
    <w:qFormat/>
    <w:rsid w:val="003E34FE"/>
    <w:pPr>
      <w:ind w:left="720"/>
      <w:contextualSpacing/>
    </w:pPr>
  </w:style>
  <w:style w:type="paragraph" w:styleId="Beschriftung">
    <w:name w:val="caption"/>
    <w:basedOn w:val="Standard"/>
    <w:next w:val="Standard"/>
    <w:uiPriority w:val="35"/>
    <w:unhideWhenUsed/>
    <w:qFormat/>
    <w:rsid w:val="00D01F09"/>
    <w:pPr>
      <w:spacing w:after="200" w:line="240" w:lineRule="auto"/>
    </w:pPr>
    <w:rPr>
      <w:b/>
      <w:bCs/>
      <w:color w:val="4F81BD" w:themeColor="accent1"/>
      <w:sz w:val="18"/>
      <w:szCs w:val="18"/>
    </w:rPr>
  </w:style>
  <w:style w:type="character" w:styleId="Kommentarzeichen">
    <w:name w:val="annotation reference"/>
    <w:basedOn w:val="Absatz-Standardschriftart"/>
    <w:uiPriority w:val="99"/>
    <w:semiHidden/>
    <w:unhideWhenUsed/>
    <w:rsid w:val="00BD7C79"/>
    <w:rPr>
      <w:sz w:val="16"/>
      <w:szCs w:val="16"/>
    </w:rPr>
  </w:style>
  <w:style w:type="paragraph" w:styleId="Kommentartext">
    <w:name w:val="annotation text"/>
    <w:basedOn w:val="Standard"/>
    <w:link w:val="KommentartextZchn"/>
    <w:uiPriority w:val="99"/>
    <w:semiHidden/>
    <w:unhideWhenUsed/>
    <w:rsid w:val="00BD7C79"/>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D7C79"/>
    <w:rPr>
      <w:sz w:val="20"/>
      <w:szCs w:val="20"/>
    </w:rPr>
  </w:style>
  <w:style w:type="paragraph" w:styleId="Kommentarthema">
    <w:name w:val="annotation subject"/>
    <w:basedOn w:val="Kommentartext"/>
    <w:next w:val="Kommentartext"/>
    <w:link w:val="KommentarthemaZchn"/>
    <w:uiPriority w:val="99"/>
    <w:semiHidden/>
    <w:unhideWhenUsed/>
    <w:rsid w:val="00BD7C79"/>
    <w:rPr>
      <w:b/>
      <w:bCs/>
    </w:rPr>
  </w:style>
  <w:style w:type="character" w:customStyle="1" w:styleId="KommentarthemaZchn">
    <w:name w:val="Kommentarthema Zchn"/>
    <w:basedOn w:val="KommentartextZchn"/>
    <w:link w:val="Kommentarthema"/>
    <w:uiPriority w:val="99"/>
    <w:semiHidden/>
    <w:rsid w:val="00BD7C79"/>
    <w:rPr>
      <w:b/>
      <w:bCs/>
    </w:rPr>
  </w:style>
</w:styles>
</file>

<file path=word/webSettings.xml><?xml version="1.0" encoding="utf-8"?>
<w:webSettings xmlns:r="http://schemas.openxmlformats.org/officeDocument/2006/relationships" xmlns:w="http://schemas.openxmlformats.org/wordprocessingml/2006/main">
  <w:optimizeForBrowser/>
  <w:doNotSaveAsSingleFile/>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emf"/><Relationship Id="rId3" Type="http://schemas.openxmlformats.org/officeDocument/2006/relationships/numbering" Target="numbering.xml"/><Relationship Id="rId21" Type="http://schemas.openxmlformats.org/officeDocument/2006/relationships/package" Target="embeddings/Microsoft_Visio-Zeichnung2.vsdx"/><Relationship Id="rId7" Type="http://schemas.openxmlformats.org/officeDocument/2006/relationships/footnotes" Target="footnotes.xml"/><Relationship Id="rId12" Type="http://schemas.openxmlformats.org/officeDocument/2006/relationships/comments" Target="comments.xml"/><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w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package" Target="embeddings/Microsoft_Visio-Zeichnung1.vsdx"/><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3.jpeg"/><Relationship Id="rId22" Type="http://schemas.openxmlformats.org/officeDocument/2006/relationships/footer" Target="footer3.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43F08D-1D1C-4DD5-A476-8DD6C2665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2180</Words>
  <Characters>13735</Characters>
  <Application>Microsoft Office Word</Application>
  <DocSecurity>0</DocSecurity>
  <Lines>114</Lines>
  <Paragraphs>31</Paragraphs>
  <ScaleCrop>false</ScaleCrop>
  <HeadingPairs>
    <vt:vector size="2" baseType="variant">
      <vt:variant>
        <vt:lpstr>Titel</vt:lpstr>
      </vt:variant>
      <vt:variant>
        <vt:i4>1</vt:i4>
      </vt:variant>
    </vt:vector>
  </HeadingPairs>
  <TitlesOfParts>
    <vt:vector size="1" baseType="lpstr">
      <vt:lpstr>Schiffe versenken</vt:lpstr>
    </vt:vector>
  </TitlesOfParts>
  <Company/>
  <LinksUpToDate>false</LinksUpToDate>
  <CharactersWithSpaces>15884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Schiffe versenken</dc:title>
  <dc:subject>Installationsanleitung, Handbuch und Dokumentation zur Umsetzung</dc:subject>
  <dc:creator>Simon Bruns, Philipp Klabunde, Benjamin Luhn,                                       Jonas Pöppelmann, Alexander Schulz</dc:creator>
  <cp:lastModifiedBy>Benjamin Luhn</cp:lastModifiedBy>
  <cp:revision>35</cp:revision>
  <dcterms:created xsi:type="dcterms:W3CDTF">2015-04-28T05:51:00Z</dcterms:created>
  <dcterms:modified xsi:type="dcterms:W3CDTF">2015-05-18T18:40:00Z</dcterms:modified>
</cp:coreProperties>
</file>